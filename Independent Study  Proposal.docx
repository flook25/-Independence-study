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34588" w14:textId="37BE68CC" w:rsidR="005F4EE6" w:rsidRPr="0089527A" w:rsidRDefault="00FD712D" w:rsidP="00DE5264">
      <w:pPr>
        <w:spacing w:line="360" w:lineRule="auto"/>
        <w:jc w:val="center"/>
        <w:rPr>
          <w:sz w:val="32"/>
          <w:szCs w:val="32"/>
        </w:rPr>
      </w:pPr>
      <w:r w:rsidRPr="0089527A">
        <w:rPr>
          <w:noProof/>
          <w:sz w:val="32"/>
          <w:szCs w:val="32"/>
        </w:rPr>
        <w:drawing>
          <wp:anchor distT="0" distB="0" distL="114300" distR="114300" simplePos="0" relativeHeight="251657216" behindDoc="0" locked="0" layoutInCell="1" allowOverlap="1" wp14:anchorId="0940E0E8" wp14:editId="39929A99">
            <wp:simplePos x="0" y="0"/>
            <wp:positionH relativeFrom="margin">
              <wp:align>center</wp:align>
            </wp:positionH>
            <wp:positionV relativeFrom="paragraph">
              <wp:posOffset>0</wp:posOffset>
            </wp:positionV>
            <wp:extent cx="914400" cy="914400"/>
            <wp:effectExtent l="0" t="0" r="0" b="0"/>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C236ED" w14:textId="24B8E0D7" w:rsidR="00F01562" w:rsidRPr="00F01562" w:rsidRDefault="00F01562" w:rsidP="00F01562">
      <w:pPr>
        <w:spacing w:line="360" w:lineRule="auto"/>
        <w:jc w:val="center"/>
        <w:rPr>
          <w:b/>
          <w:bCs/>
          <w:sz w:val="32"/>
          <w:szCs w:val="32"/>
        </w:rPr>
      </w:pPr>
      <w:r w:rsidRPr="00F01562">
        <w:rPr>
          <w:b/>
          <w:bCs/>
          <w:sz w:val="32"/>
          <w:szCs w:val="32"/>
        </w:rPr>
        <w:t>Base Stock Policy for Toys: A Case Study</w:t>
      </w:r>
    </w:p>
    <w:p w14:paraId="1FC225E6" w14:textId="77777777" w:rsidR="00F01562" w:rsidRPr="00F01562" w:rsidRDefault="00F01562" w:rsidP="00F01562">
      <w:pPr>
        <w:spacing w:line="360" w:lineRule="auto"/>
        <w:jc w:val="center"/>
        <w:rPr>
          <w:b/>
          <w:bCs/>
          <w:sz w:val="32"/>
          <w:szCs w:val="32"/>
        </w:rPr>
      </w:pPr>
    </w:p>
    <w:p w14:paraId="7634AF82" w14:textId="77777777" w:rsidR="00F01562" w:rsidRPr="00F01562" w:rsidRDefault="00F01562" w:rsidP="00F01562">
      <w:pPr>
        <w:spacing w:line="360" w:lineRule="auto"/>
        <w:jc w:val="center"/>
        <w:rPr>
          <w:b/>
          <w:bCs/>
          <w:sz w:val="32"/>
          <w:szCs w:val="32"/>
        </w:rPr>
      </w:pPr>
    </w:p>
    <w:p w14:paraId="73D19487" w14:textId="0BE9B43A" w:rsidR="00823DB6" w:rsidRPr="0089527A" w:rsidRDefault="00823DB6" w:rsidP="00F01562">
      <w:pPr>
        <w:spacing w:line="360" w:lineRule="auto"/>
        <w:jc w:val="center"/>
        <w:rPr>
          <w:b/>
          <w:bCs/>
          <w:color w:val="FF0000"/>
          <w:sz w:val="28"/>
          <w:szCs w:val="28"/>
        </w:rPr>
      </w:pPr>
    </w:p>
    <w:p w14:paraId="52DC16C8" w14:textId="1FB3D164" w:rsidR="00823DB6" w:rsidRPr="0089527A" w:rsidRDefault="00823DB6" w:rsidP="008E1D97">
      <w:pPr>
        <w:spacing w:line="360" w:lineRule="auto"/>
        <w:jc w:val="center"/>
        <w:rPr>
          <w:b/>
          <w:bCs/>
          <w:color w:val="FF0000"/>
          <w:sz w:val="28"/>
          <w:szCs w:val="28"/>
        </w:rPr>
      </w:pPr>
    </w:p>
    <w:p w14:paraId="5EF174E8" w14:textId="5074A545" w:rsidR="00823DB6" w:rsidRPr="0089527A" w:rsidRDefault="00823DB6" w:rsidP="008E1D97">
      <w:pPr>
        <w:spacing w:line="360" w:lineRule="auto"/>
        <w:jc w:val="center"/>
        <w:rPr>
          <w:b/>
          <w:bCs/>
          <w:color w:val="FF0000"/>
          <w:sz w:val="28"/>
          <w:szCs w:val="28"/>
        </w:rPr>
      </w:pPr>
    </w:p>
    <w:p w14:paraId="0B0D3F91" w14:textId="25F52DE5" w:rsidR="00823DB6" w:rsidRPr="0089527A" w:rsidRDefault="00823DB6" w:rsidP="008E1D97">
      <w:pPr>
        <w:spacing w:line="360" w:lineRule="auto"/>
        <w:jc w:val="center"/>
        <w:rPr>
          <w:b/>
          <w:bCs/>
          <w:color w:val="FF0000"/>
          <w:sz w:val="28"/>
          <w:szCs w:val="28"/>
        </w:rPr>
      </w:pPr>
    </w:p>
    <w:p w14:paraId="77DEC151" w14:textId="0F02E3D7" w:rsidR="00A36D5B" w:rsidRPr="0089527A" w:rsidRDefault="00A36D5B" w:rsidP="008E1D97">
      <w:pPr>
        <w:spacing w:line="360" w:lineRule="auto"/>
        <w:jc w:val="center"/>
        <w:rPr>
          <w:b/>
          <w:bCs/>
          <w:sz w:val="28"/>
          <w:szCs w:val="28"/>
        </w:rPr>
      </w:pPr>
      <w:r w:rsidRPr="0089527A">
        <w:rPr>
          <w:b/>
          <w:bCs/>
          <w:sz w:val="28"/>
          <w:szCs w:val="28"/>
        </w:rPr>
        <w:t>BY</w:t>
      </w:r>
    </w:p>
    <w:p w14:paraId="37AB4B1E" w14:textId="49EE7E43" w:rsidR="005F4EE6" w:rsidRPr="0089527A" w:rsidRDefault="005F4EE6" w:rsidP="008E1D97">
      <w:pPr>
        <w:spacing w:line="360" w:lineRule="auto"/>
        <w:jc w:val="center"/>
        <w:rPr>
          <w:b/>
          <w:bCs/>
          <w:color w:val="FF0000"/>
          <w:sz w:val="28"/>
          <w:szCs w:val="28"/>
        </w:rPr>
      </w:pPr>
    </w:p>
    <w:p w14:paraId="416DA021" w14:textId="7D4C30EF" w:rsidR="00A36D5B" w:rsidRPr="0089527A" w:rsidRDefault="00F01562" w:rsidP="008E1D97">
      <w:pPr>
        <w:spacing w:line="360" w:lineRule="auto"/>
        <w:jc w:val="center"/>
        <w:rPr>
          <w:b/>
          <w:bCs/>
          <w:sz w:val="28"/>
          <w:szCs w:val="28"/>
        </w:rPr>
      </w:pPr>
      <w:r>
        <w:rPr>
          <w:b/>
          <w:bCs/>
          <w:sz w:val="28"/>
          <w:szCs w:val="28"/>
        </w:rPr>
        <w:t>K</w:t>
      </w:r>
      <w:r w:rsidR="0042210B">
        <w:rPr>
          <w:b/>
          <w:bCs/>
          <w:sz w:val="28"/>
          <w:szCs w:val="28"/>
        </w:rPr>
        <w:t>ITTITOUCH</w:t>
      </w:r>
      <w:r>
        <w:rPr>
          <w:b/>
          <w:bCs/>
          <w:sz w:val="28"/>
          <w:szCs w:val="28"/>
        </w:rPr>
        <w:t xml:space="preserve"> T</w:t>
      </w:r>
      <w:r w:rsidR="0042210B">
        <w:rPr>
          <w:b/>
          <w:bCs/>
          <w:sz w:val="28"/>
          <w:szCs w:val="28"/>
        </w:rPr>
        <w:t>ANTIWONG</w:t>
      </w:r>
    </w:p>
    <w:p w14:paraId="25A4F0D9" w14:textId="19019160" w:rsidR="005F4EE6" w:rsidRPr="0089527A" w:rsidRDefault="005F4EE6" w:rsidP="00D441D8">
      <w:pPr>
        <w:spacing w:line="360" w:lineRule="auto"/>
        <w:jc w:val="center"/>
        <w:rPr>
          <w:b/>
          <w:bCs/>
          <w:color w:val="FF0000"/>
          <w:sz w:val="28"/>
          <w:szCs w:val="28"/>
        </w:rPr>
      </w:pPr>
    </w:p>
    <w:p w14:paraId="0C0F31E0" w14:textId="6C32CED0" w:rsidR="00DE5264" w:rsidRPr="0089527A" w:rsidRDefault="00DE5264" w:rsidP="00D441D8">
      <w:pPr>
        <w:spacing w:line="360" w:lineRule="auto"/>
        <w:jc w:val="center"/>
        <w:rPr>
          <w:b/>
          <w:bCs/>
          <w:color w:val="FF0000"/>
          <w:sz w:val="28"/>
          <w:szCs w:val="28"/>
        </w:rPr>
      </w:pPr>
    </w:p>
    <w:p w14:paraId="47A1F8D0" w14:textId="7434F194" w:rsidR="00A26A95" w:rsidRPr="0089527A" w:rsidRDefault="00A26A95" w:rsidP="00D441D8">
      <w:pPr>
        <w:spacing w:line="360" w:lineRule="auto"/>
        <w:jc w:val="center"/>
        <w:rPr>
          <w:b/>
          <w:bCs/>
          <w:color w:val="FF0000"/>
          <w:sz w:val="28"/>
          <w:szCs w:val="28"/>
        </w:rPr>
      </w:pPr>
    </w:p>
    <w:p w14:paraId="43B88D06" w14:textId="2E24A9E3" w:rsidR="00817A46" w:rsidRPr="0089527A" w:rsidRDefault="00817A46" w:rsidP="00D441D8">
      <w:pPr>
        <w:spacing w:line="360" w:lineRule="auto"/>
        <w:jc w:val="center"/>
        <w:rPr>
          <w:b/>
          <w:bCs/>
          <w:color w:val="FF0000"/>
          <w:sz w:val="28"/>
          <w:szCs w:val="28"/>
          <w:cs/>
        </w:rPr>
      </w:pPr>
    </w:p>
    <w:p w14:paraId="1B42A559" w14:textId="77777777" w:rsidR="0001060F" w:rsidRPr="0089527A" w:rsidRDefault="00A36D5B" w:rsidP="00A26A95">
      <w:pPr>
        <w:spacing w:line="360" w:lineRule="auto"/>
        <w:jc w:val="center"/>
        <w:rPr>
          <w:ins w:id="0" w:author="REG" w:date="2021-12-17T09:04:00Z"/>
          <w:b/>
          <w:bCs/>
          <w:spacing w:val="-4"/>
          <w:sz w:val="28"/>
          <w:szCs w:val="28"/>
        </w:rPr>
      </w:pPr>
      <w:r w:rsidRPr="0089527A">
        <w:rPr>
          <w:b/>
          <w:bCs/>
          <w:sz w:val="28"/>
          <w:szCs w:val="28"/>
        </w:rPr>
        <w:t>A</w:t>
      </w:r>
      <w:r w:rsidR="0001060F" w:rsidRPr="0089527A">
        <w:rPr>
          <w:b/>
          <w:bCs/>
          <w:sz w:val="28"/>
          <w:szCs w:val="28"/>
        </w:rPr>
        <w:t>N</w:t>
      </w:r>
      <w:r w:rsidRPr="0089527A">
        <w:rPr>
          <w:b/>
          <w:bCs/>
          <w:sz w:val="28"/>
          <w:szCs w:val="28"/>
          <w:cs/>
        </w:rPr>
        <w:t xml:space="preserve"> </w:t>
      </w:r>
      <w:r w:rsidR="00403CDE" w:rsidRPr="0089527A">
        <w:rPr>
          <w:b/>
          <w:bCs/>
          <w:sz w:val="28"/>
          <w:szCs w:val="28"/>
        </w:rPr>
        <w:t>INDEPENDENT STUDY</w:t>
      </w:r>
      <w:r w:rsidRPr="0089527A">
        <w:rPr>
          <w:b/>
          <w:bCs/>
          <w:sz w:val="28"/>
          <w:szCs w:val="28"/>
        </w:rPr>
        <w:t xml:space="preserve"> SUBMITTED IN PARTIAL</w:t>
      </w:r>
      <w:r w:rsidRPr="0089527A">
        <w:rPr>
          <w:b/>
          <w:bCs/>
          <w:sz w:val="28"/>
          <w:szCs w:val="28"/>
          <w:cs/>
        </w:rPr>
        <w:t xml:space="preserve"> </w:t>
      </w:r>
      <w:r w:rsidR="00A26A95" w:rsidRPr="0089527A">
        <w:rPr>
          <w:b/>
          <w:bCs/>
          <w:sz w:val="28"/>
          <w:szCs w:val="28"/>
        </w:rPr>
        <w:t xml:space="preserve">FULFILLMENT </w:t>
      </w:r>
      <w:r w:rsidR="006545A4" w:rsidRPr="0089527A">
        <w:rPr>
          <w:b/>
          <w:bCs/>
          <w:sz w:val="28"/>
          <w:szCs w:val="28"/>
        </w:rPr>
        <w:t xml:space="preserve">OF </w:t>
      </w:r>
      <w:r w:rsidR="00257A1D" w:rsidRPr="0089527A">
        <w:rPr>
          <w:b/>
          <w:bCs/>
          <w:sz w:val="28"/>
          <w:szCs w:val="28"/>
        </w:rPr>
        <w:t xml:space="preserve">THE REQUIREMENTS FOR THE DEGREE </w:t>
      </w:r>
      <w:r w:rsidRPr="0089527A">
        <w:rPr>
          <w:b/>
          <w:bCs/>
          <w:sz w:val="28"/>
          <w:szCs w:val="28"/>
        </w:rPr>
        <w:t xml:space="preserve">OF </w:t>
      </w:r>
      <w:r w:rsidR="00403CDE" w:rsidRPr="0089527A">
        <w:rPr>
          <w:rStyle w:val="Heading1Char"/>
          <w:sz w:val="28"/>
          <w:szCs w:val="28"/>
        </w:rPr>
        <w:t xml:space="preserve">Master of Engineering </w:t>
      </w:r>
      <w:r w:rsidR="00403CDE" w:rsidRPr="0089527A">
        <w:rPr>
          <w:rStyle w:val="Heading1Char"/>
          <w:sz w:val="28"/>
          <w:szCs w:val="28"/>
          <w:cs/>
        </w:rPr>
        <w:t>(</w:t>
      </w:r>
      <w:r w:rsidR="00403CDE" w:rsidRPr="0089527A">
        <w:rPr>
          <w:rStyle w:val="Heading1Char"/>
          <w:sz w:val="28"/>
          <w:szCs w:val="28"/>
        </w:rPr>
        <w:t>Logistics and Supply Chain Systems Engineering</w:t>
      </w:r>
      <w:r w:rsidR="00403CDE" w:rsidRPr="0089527A">
        <w:rPr>
          <w:rStyle w:val="Heading1Char"/>
          <w:sz w:val="28"/>
          <w:szCs w:val="28"/>
          <w:cs/>
        </w:rPr>
        <w:t>)</w:t>
      </w:r>
      <w:r w:rsidR="00403CDE" w:rsidRPr="0089527A">
        <w:rPr>
          <w:b/>
          <w:bCs/>
          <w:sz w:val="28"/>
          <w:szCs w:val="28"/>
          <w:cs/>
        </w:rPr>
        <w:t xml:space="preserve"> </w:t>
      </w:r>
    </w:p>
    <w:p w14:paraId="17587454" w14:textId="2572D951" w:rsidR="00797758" w:rsidRPr="0075624D" w:rsidRDefault="00F44C1F" w:rsidP="00A26A95">
      <w:pPr>
        <w:spacing w:line="360" w:lineRule="auto"/>
        <w:jc w:val="center"/>
        <w:rPr>
          <w:rFonts w:cs="Angsana New"/>
          <w:b/>
          <w:bCs/>
          <w:sz w:val="28"/>
          <w:szCs w:val="35"/>
        </w:rPr>
      </w:pPr>
      <w:r w:rsidRPr="0089527A">
        <w:rPr>
          <w:b/>
          <w:bCs/>
          <w:spacing w:val="-4"/>
          <w:sz w:val="28"/>
          <w:szCs w:val="28"/>
        </w:rPr>
        <w:t>SIRIND</w:t>
      </w:r>
      <w:r w:rsidR="00797758" w:rsidRPr="0089527A">
        <w:rPr>
          <w:b/>
          <w:bCs/>
          <w:spacing w:val="-4"/>
          <w:sz w:val="28"/>
          <w:szCs w:val="28"/>
        </w:rPr>
        <w:t xml:space="preserve">HORN INTERNATIONAL INSTITUTE OF </w:t>
      </w:r>
      <w:r w:rsidRPr="0089527A">
        <w:rPr>
          <w:b/>
          <w:bCs/>
          <w:spacing w:val="-4"/>
          <w:sz w:val="28"/>
          <w:szCs w:val="28"/>
        </w:rPr>
        <w:t>TECHNOLOGY</w:t>
      </w:r>
      <w:r w:rsidR="00A36D5B" w:rsidRPr="0089527A">
        <w:rPr>
          <w:b/>
          <w:bCs/>
          <w:sz w:val="28"/>
          <w:szCs w:val="28"/>
          <w:cs/>
        </w:rPr>
        <w:br/>
      </w:r>
      <w:r w:rsidR="00A36D5B" w:rsidRPr="0089527A">
        <w:rPr>
          <w:b/>
          <w:bCs/>
          <w:sz w:val="28"/>
          <w:szCs w:val="28"/>
        </w:rPr>
        <w:t>THAMMASAT UNIVERSITY</w:t>
      </w:r>
      <w:bookmarkStart w:id="1" w:name="Text10"/>
      <w:r w:rsidR="00A36D5B" w:rsidRPr="0089527A">
        <w:rPr>
          <w:b/>
          <w:bCs/>
          <w:sz w:val="28"/>
          <w:szCs w:val="28"/>
        </w:rPr>
        <w:br/>
      </w:r>
      <w:bookmarkEnd w:id="1"/>
      <w:r w:rsidR="00A36D5B" w:rsidRPr="0089527A">
        <w:rPr>
          <w:b/>
          <w:bCs/>
          <w:sz w:val="28"/>
          <w:szCs w:val="28"/>
        </w:rPr>
        <w:t xml:space="preserve">ACADEMIC YEAR </w:t>
      </w:r>
      <w:r w:rsidRPr="0089527A">
        <w:rPr>
          <w:b/>
          <w:bCs/>
          <w:sz w:val="28"/>
          <w:szCs w:val="28"/>
        </w:rPr>
        <w:t>20</w:t>
      </w:r>
      <w:r w:rsidR="00403CDE" w:rsidRPr="0089527A">
        <w:rPr>
          <w:b/>
          <w:bCs/>
          <w:sz w:val="28"/>
          <w:szCs w:val="28"/>
        </w:rPr>
        <w:t>2</w:t>
      </w:r>
      <w:r w:rsidR="0075624D">
        <w:rPr>
          <w:rFonts w:cs="Angsana New"/>
          <w:b/>
          <w:bCs/>
          <w:sz w:val="28"/>
          <w:szCs w:val="35"/>
        </w:rPr>
        <w:t>5</w:t>
      </w:r>
    </w:p>
    <w:p w14:paraId="6B730719" w14:textId="1AFE78D7" w:rsidR="00D16245" w:rsidRPr="0089527A" w:rsidRDefault="00D16245" w:rsidP="003E7382">
      <w:pPr>
        <w:spacing w:line="360" w:lineRule="auto"/>
        <w:rPr>
          <w:b/>
          <w:bCs/>
          <w:sz w:val="28"/>
          <w:szCs w:val="28"/>
        </w:rPr>
      </w:pPr>
    </w:p>
    <w:p w14:paraId="2F6E85AE" w14:textId="77777777" w:rsidR="00FB4472" w:rsidRPr="0089527A" w:rsidRDefault="00FB4472" w:rsidP="003E7382">
      <w:pPr>
        <w:spacing w:line="360" w:lineRule="auto"/>
        <w:rPr>
          <w:b/>
          <w:bCs/>
          <w:sz w:val="28"/>
          <w:szCs w:val="28"/>
        </w:rPr>
      </w:pPr>
    </w:p>
    <w:p w14:paraId="7D8F12CE" w14:textId="77777777" w:rsidR="00DE14F2" w:rsidRPr="0089527A" w:rsidRDefault="00DE14F2" w:rsidP="00DE14F2">
      <w:pPr>
        <w:pStyle w:val="BodyText"/>
        <w:spacing w:before="69"/>
        <w:ind w:left="67"/>
        <w:jc w:val="center"/>
        <w:rPr>
          <w:rFonts w:cs="Times New Roman"/>
        </w:rPr>
      </w:pPr>
      <w:r w:rsidRPr="0089527A">
        <w:rPr>
          <w:rFonts w:cs="Times New Roman"/>
        </w:rPr>
        <w:lastRenderedPageBreak/>
        <w:t>T</w:t>
      </w:r>
      <w:r w:rsidRPr="0089527A">
        <w:rPr>
          <w:rFonts w:cs="Times New Roman"/>
          <w:spacing w:val="-1"/>
        </w:rPr>
        <w:t>H</w:t>
      </w:r>
      <w:r w:rsidRPr="0089527A">
        <w:rPr>
          <w:rFonts w:cs="Times New Roman"/>
        </w:rPr>
        <w:t xml:space="preserve">AMMASAT </w:t>
      </w:r>
      <w:r w:rsidRPr="0089527A">
        <w:rPr>
          <w:rFonts w:cs="Times New Roman"/>
          <w:spacing w:val="-1"/>
        </w:rPr>
        <w:t>U</w:t>
      </w:r>
      <w:r w:rsidRPr="0089527A">
        <w:rPr>
          <w:rFonts w:cs="Times New Roman"/>
          <w:spacing w:val="1"/>
        </w:rPr>
        <w:t>N</w:t>
      </w:r>
      <w:r w:rsidRPr="0089527A">
        <w:rPr>
          <w:rFonts w:cs="Times New Roman"/>
          <w:spacing w:val="-4"/>
        </w:rPr>
        <w:t>I</w:t>
      </w:r>
      <w:r w:rsidRPr="0089527A">
        <w:rPr>
          <w:rFonts w:cs="Times New Roman"/>
          <w:spacing w:val="1"/>
        </w:rPr>
        <w:t>VE</w:t>
      </w:r>
      <w:r w:rsidRPr="0089527A">
        <w:rPr>
          <w:rFonts w:cs="Times New Roman"/>
        </w:rPr>
        <w:t>R</w:t>
      </w:r>
      <w:r w:rsidRPr="0089527A">
        <w:rPr>
          <w:rFonts w:cs="Times New Roman"/>
          <w:spacing w:val="3"/>
        </w:rPr>
        <w:t>S</w:t>
      </w:r>
      <w:r w:rsidRPr="0089527A">
        <w:rPr>
          <w:rFonts w:cs="Times New Roman"/>
          <w:spacing w:val="-6"/>
        </w:rPr>
        <w:t>I</w:t>
      </w:r>
      <w:r w:rsidRPr="0089527A">
        <w:rPr>
          <w:rFonts w:cs="Times New Roman"/>
        </w:rPr>
        <w:t>TY</w:t>
      </w:r>
    </w:p>
    <w:p w14:paraId="74D172ED" w14:textId="77777777" w:rsidR="00DE14F2" w:rsidRPr="0089527A" w:rsidRDefault="00DE14F2" w:rsidP="00DE14F2">
      <w:pPr>
        <w:spacing w:before="4" w:line="130" w:lineRule="exact"/>
      </w:pPr>
    </w:p>
    <w:p w14:paraId="2232E550" w14:textId="77777777" w:rsidR="00DE14F2" w:rsidRDefault="00DE14F2" w:rsidP="00D437FC">
      <w:pPr>
        <w:spacing w:line="360" w:lineRule="auto"/>
        <w:jc w:val="center"/>
      </w:pPr>
      <w:r w:rsidRPr="0089527A">
        <w:t>SIRINDHORN INTERNATIONAL INSTITUTE OF TECHNOLOGY</w:t>
      </w:r>
    </w:p>
    <w:p w14:paraId="50299F20" w14:textId="77777777" w:rsidR="00D4121C" w:rsidRPr="0089527A" w:rsidRDefault="00D4121C" w:rsidP="00D437FC">
      <w:pPr>
        <w:spacing w:line="360" w:lineRule="auto"/>
        <w:jc w:val="center"/>
      </w:pPr>
    </w:p>
    <w:p w14:paraId="6534BD52" w14:textId="33293C1E" w:rsidR="00DE14F2" w:rsidRPr="0089527A" w:rsidRDefault="00403CDE" w:rsidP="00D437FC">
      <w:pPr>
        <w:spacing w:line="360" w:lineRule="auto"/>
        <w:jc w:val="center"/>
      </w:pPr>
      <w:r w:rsidRPr="0089527A">
        <w:rPr>
          <w:spacing w:val="1"/>
          <w:position w:val="12"/>
        </w:rPr>
        <w:t>INDEPENDENT STUDY</w:t>
      </w:r>
    </w:p>
    <w:p w14:paraId="334FDCAA" w14:textId="2F24F76A" w:rsidR="00DE14F2" w:rsidRPr="0089527A" w:rsidRDefault="00DE14F2" w:rsidP="00D437FC">
      <w:pPr>
        <w:spacing w:line="360" w:lineRule="auto"/>
        <w:jc w:val="center"/>
        <w:rPr>
          <w:color w:val="FF0000"/>
        </w:rPr>
      </w:pPr>
    </w:p>
    <w:p w14:paraId="19D1327D" w14:textId="77777777" w:rsidR="00DE14F2" w:rsidRPr="0089527A" w:rsidRDefault="00DE14F2" w:rsidP="00D437FC">
      <w:pPr>
        <w:spacing w:line="360" w:lineRule="auto"/>
        <w:jc w:val="center"/>
      </w:pPr>
      <w:r w:rsidRPr="0089527A">
        <w:t>BY</w:t>
      </w:r>
    </w:p>
    <w:p w14:paraId="098A98E4" w14:textId="6F89B698" w:rsidR="00DE14F2" w:rsidRPr="0089527A" w:rsidRDefault="00DE14F2" w:rsidP="00D437FC">
      <w:pPr>
        <w:spacing w:line="360" w:lineRule="auto"/>
        <w:jc w:val="center"/>
        <w:rPr>
          <w:color w:val="FF0000"/>
        </w:rPr>
      </w:pPr>
    </w:p>
    <w:p w14:paraId="25180E23" w14:textId="0080FD80" w:rsidR="00DE14F2" w:rsidRPr="0089527A" w:rsidRDefault="00D4121C" w:rsidP="00DE14F2">
      <w:pPr>
        <w:spacing w:line="360" w:lineRule="auto"/>
        <w:jc w:val="center"/>
      </w:pPr>
      <w:r>
        <w:t>KITTITOUCH   TANTIWONG</w:t>
      </w:r>
    </w:p>
    <w:p w14:paraId="26E32E1B" w14:textId="67CA5F78" w:rsidR="00DE14F2" w:rsidRPr="0089527A" w:rsidRDefault="00DE14F2" w:rsidP="00D437FC">
      <w:pPr>
        <w:spacing w:line="360" w:lineRule="auto"/>
        <w:jc w:val="center"/>
        <w:rPr>
          <w:color w:val="FF0000"/>
        </w:rPr>
      </w:pPr>
    </w:p>
    <w:p w14:paraId="746C9008" w14:textId="77777777" w:rsidR="00DE14F2" w:rsidRPr="0089527A" w:rsidRDefault="00DE14F2" w:rsidP="00D437FC">
      <w:pPr>
        <w:spacing w:line="360" w:lineRule="auto"/>
        <w:jc w:val="center"/>
      </w:pPr>
      <w:r w:rsidRPr="0089527A">
        <w:t>E</w:t>
      </w:r>
      <w:r w:rsidRPr="0089527A">
        <w:rPr>
          <w:spacing w:val="-1"/>
        </w:rPr>
        <w:t>N</w:t>
      </w:r>
      <w:r w:rsidRPr="0089527A">
        <w:rPr>
          <w:spacing w:val="1"/>
        </w:rPr>
        <w:t>T</w:t>
      </w:r>
      <w:r w:rsidRPr="0089527A">
        <w:rPr>
          <w:spacing w:val="-4"/>
        </w:rPr>
        <w:t>I</w:t>
      </w:r>
      <w:r w:rsidRPr="0089527A">
        <w:rPr>
          <w:spacing w:val="1"/>
        </w:rPr>
        <w:t>T</w:t>
      </w:r>
      <w:r w:rsidRPr="0089527A">
        <w:rPr>
          <w:spacing w:val="-3"/>
        </w:rPr>
        <w:t>L</w:t>
      </w:r>
      <w:r w:rsidRPr="0089527A">
        <w:t>ED</w:t>
      </w:r>
    </w:p>
    <w:p w14:paraId="2A7C5F53" w14:textId="59BD7E6C" w:rsidR="009B71B7" w:rsidRPr="0089527A" w:rsidRDefault="009B71B7" w:rsidP="009B71B7">
      <w:pPr>
        <w:spacing w:line="360" w:lineRule="auto"/>
        <w:jc w:val="center"/>
        <w:rPr>
          <w:color w:val="FF0000"/>
        </w:rPr>
      </w:pPr>
    </w:p>
    <w:p w14:paraId="6D32F4DD" w14:textId="444D604D" w:rsidR="00D11C3B" w:rsidRPr="0089527A" w:rsidRDefault="005843EE" w:rsidP="0026777B">
      <w:pPr>
        <w:spacing w:line="360" w:lineRule="auto"/>
        <w:jc w:val="center"/>
      </w:pPr>
      <w:r w:rsidRPr="0089527A">
        <w:rPr>
          <w:cs/>
        </w:rPr>
        <w:t xml:space="preserve"> </w:t>
      </w:r>
      <w:r w:rsidR="0026777B">
        <w:t>Base</w:t>
      </w:r>
    </w:p>
    <w:p w14:paraId="210DA598" w14:textId="77777777" w:rsidR="00D4121C" w:rsidRDefault="00D4121C" w:rsidP="00DE14F2">
      <w:pPr>
        <w:spacing w:line="360" w:lineRule="auto"/>
        <w:jc w:val="center"/>
        <w:rPr>
          <w:color w:val="FF0000"/>
        </w:rPr>
      </w:pPr>
    </w:p>
    <w:p w14:paraId="22432EEB" w14:textId="55A7CA6D" w:rsidR="00DE14F2" w:rsidRPr="0089527A" w:rsidRDefault="00DE14F2" w:rsidP="00DE14F2">
      <w:pPr>
        <w:spacing w:line="360" w:lineRule="auto"/>
        <w:jc w:val="center"/>
      </w:pPr>
      <w:r w:rsidRPr="0089527A">
        <w:t>w</w:t>
      </w:r>
      <w:r w:rsidRPr="0089527A">
        <w:rPr>
          <w:spacing w:val="-2"/>
        </w:rPr>
        <w:t>a</w:t>
      </w:r>
      <w:r w:rsidRPr="0089527A">
        <w:t xml:space="preserve">s </w:t>
      </w:r>
      <w:r w:rsidRPr="0089527A">
        <w:rPr>
          <w:spacing w:val="-1"/>
        </w:rPr>
        <w:t>a</w:t>
      </w:r>
      <w:r w:rsidRPr="0089527A">
        <w:t>ppro</w:t>
      </w:r>
      <w:r w:rsidRPr="0089527A">
        <w:rPr>
          <w:spacing w:val="1"/>
        </w:rPr>
        <w:t>v</w:t>
      </w:r>
      <w:r w:rsidRPr="0089527A">
        <w:rPr>
          <w:spacing w:val="-1"/>
        </w:rPr>
        <w:t>e</w:t>
      </w:r>
      <w:r w:rsidRPr="0089527A">
        <w:t xml:space="preserve">d </w:t>
      </w:r>
      <w:r w:rsidRPr="0089527A">
        <w:rPr>
          <w:spacing w:val="-1"/>
        </w:rPr>
        <w:t>a</w:t>
      </w:r>
      <w:r w:rsidRPr="0089527A">
        <w:t>s p</w:t>
      </w:r>
      <w:r w:rsidRPr="0089527A">
        <w:rPr>
          <w:spacing w:val="1"/>
        </w:rPr>
        <w:t>a</w:t>
      </w:r>
      <w:r w:rsidRPr="0089527A">
        <w:t>rti</w:t>
      </w:r>
      <w:r w:rsidRPr="0089527A">
        <w:rPr>
          <w:spacing w:val="-1"/>
        </w:rPr>
        <w:t>a</w:t>
      </w:r>
      <w:r w:rsidRPr="0089527A">
        <w:t xml:space="preserve">l </w:t>
      </w:r>
      <w:r w:rsidRPr="0089527A">
        <w:rPr>
          <w:spacing w:val="1"/>
        </w:rPr>
        <w:t>f</w:t>
      </w:r>
      <w:r w:rsidRPr="0089527A">
        <w:t>ulfillment of</w:t>
      </w:r>
      <w:r w:rsidRPr="0089527A">
        <w:rPr>
          <w:spacing w:val="-1"/>
          <w:cs/>
        </w:rPr>
        <w:t xml:space="preserve"> </w:t>
      </w:r>
      <w:r w:rsidRPr="0089527A">
        <w:t xml:space="preserve">the </w:t>
      </w:r>
      <w:r w:rsidRPr="0089527A">
        <w:rPr>
          <w:spacing w:val="-2"/>
        </w:rPr>
        <w:t>r</w:t>
      </w:r>
      <w:r w:rsidRPr="0089527A">
        <w:rPr>
          <w:spacing w:val="-1"/>
        </w:rPr>
        <w:t>e</w:t>
      </w:r>
      <w:r w:rsidRPr="0089527A">
        <w:t>q</w:t>
      </w:r>
      <w:r w:rsidRPr="0089527A">
        <w:rPr>
          <w:spacing w:val="1"/>
        </w:rPr>
        <w:t>u</w:t>
      </w:r>
      <w:r w:rsidRPr="0089527A">
        <w:t>irements for</w:t>
      </w:r>
    </w:p>
    <w:p w14:paraId="066BC365" w14:textId="5223D25E" w:rsidR="00DE14F2" w:rsidRPr="0089527A" w:rsidRDefault="00DE14F2" w:rsidP="00571AB6">
      <w:pPr>
        <w:spacing w:line="360" w:lineRule="auto"/>
        <w:ind w:left="-90" w:right="-154"/>
        <w:jc w:val="center"/>
      </w:pPr>
      <w:r w:rsidRPr="0089527A">
        <w:t>the</w:t>
      </w:r>
      <w:r w:rsidR="00E62C48" w:rsidRPr="0089527A">
        <w:rPr>
          <w:cs/>
        </w:rPr>
        <w:t xml:space="preserve"> </w:t>
      </w:r>
      <w:r w:rsidRPr="0089527A">
        <w:t>de</w:t>
      </w:r>
      <w:r w:rsidRPr="0089527A">
        <w:rPr>
          <w:spacing w:val="-3"/>
        </w:rPr>
        <w:t>g</w:t>
      </w:r>
      <w:r w:rsidRPr="0089527A">
        <w:t>ree</w:t>
      </w:r>
      <w:r w:rsidRPr="0089527A">
        <w:rPr>
          <w:spacing w:val="-1"/>
          <w:cs/>
        </w:rPr>
        <w:t xml:space="preserve"> </w:t>
      </w:r>
      <w:r w:rsidR="00E62C48" w:rsidRPr="0089527A">
        <w:t xml:space="preserve">of </w:t>
      </w:r>
      <w:r w:rsidR="00403CDE" w:rsidRPr="0089527A">
        <w:t xml:space="preserve">Master of Engineering </w:t>
      </w:r>
      <w:r w:rsidR="00403CDE" w:rsidRPr="0089527A">
        <w:rPr>
          <w:cs/>
        </w:rPr>
        <w:t>(</w:t>
      </w:r>
      <w:r w:rsidR="00403CDE" w:rsidRPr="0089527A">
        <w:t>Logistics and Supply Chain Systems Engineering</w:t>
      </w:r>
      <w:r w:rsidR="00403CDE" w:rsidRPr="0089527A">
        <w:rPr>
          <w:cs/>
        </w:rPr>
        <w:t xml:space="preserve">) </w:t>
      </w:r>
    </w:p>
    <w:p w14:paraId="6F339AE2" w14:textId="23968493" w:rsidR="00D437FC" w:rsidRPr="0089527A" w:rsidRDefault="00D437FC" w:rsidP="00D437FC">
      <w:pPr>
        <w:spacing w:line="360" w:lineRule="auto"/>
        <w:jc w:val="center"/>
        <w:rPr>
          <w:color w:val="FF0000"/>
        </w:rPr>
      </w:pPr>
    </w:p>
    <w:p w14:paraId="3B385577" w14:textId="2C33CE28" w:rsidR="00831134" w:rsidRPr="0089527A" w:rsidRDefault="00DE14F2" w:rsidP="00E50F19">
      <w:pPr>
        <w:spacing w:line="360" w:lineRule="auto"/>
        <w:jc w:val="center"/>
      </w:pPr>
      <w:r w:rsidRPr="0089527A">
        <w:t xml:space="preserve">on </w:t>
      </w:r>
      <w:r w:rsidR="00E84BA4" w:rsidRPr="0089527A">
        <w:t>J</w:t>
      </w:r>
      <w:r w:rsidR="00010366">
        <w:t>anuary 17</w:t>
      </w:r>
      <w:r w:rsidR="00D93ECC" w:rsidRPr="0089527A">
        <w:t>, 20</w:t>
      </w:r>
      <w:r w:rsidR="00403CDE" w:rsidRPr="0089527A">
        <w:t>2</w:t>
      </w:r>
      <w:r w:rsidR="0042210B">
        <w:t>5</w:t>
      </w:r>
    </w:p>
    <w:p w14:paraId="63EED609" w14:textId="6068B266" w:rsidR="00F530FA" w:rsidRPr="0089527A" w:rsidRDefault="00F530FA" w:rsidP="00723EA5">
      <w:pPr>
        <w:spacing w:line="360" w:lineRule="auto"/>
        <w:jc w:val="center"/>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781"/>
      </w:tblGrid>
      <w:tr w:rsidR="000D001A" w:rsidRPr="0089527A" w14:paraId="0F238734" w14:textId="77777777" w:rsidTr="00F530FA">
        <w:trPr>
          <w:trHeight w:val="287"/>
        </w:trPr>
        <w:tc>
          <w:tcPr>
            <w:tcW w:w="2515" w:type="dxa"/>
          </w:tcPr>
          <w:p w14:paraId="78CDC5C6" w14:textId="218BCFA5" w:rsidR="000D001A" w:rsidRPr="0089527A" w:rsidRDefault="000D001A" w:rsidP="00A013C0">
            <w:pPr>
              <w:spacing w:line="360" w:lineRule="auto"/>
              <w:ind w:left="-95" w:firstLine="0"/>
            </w:pPr>
            <w:r w:rsidRPr="0089527A">
              <w:t>Chair</w:t>
            </w:r>
            <w:r w:rsidR="00A013C0" w:rsidRPr="0089527A">
              <w:t>person</w:t>
            </w:r>
          </w:p>
        </w:tc>
        <w:tc>
          <w:tcPr>
            <w:tcW w:w="5781" w:type="dxa"/>
            <w:tcBorders>
              <w:bottom w:val="single" w:sz="12" w:space="0" w:color="auto"/>
            </w:tcBorders>
          </w:tcPr>
          <w:p w14:paraId="09294407" w14:textId="3F9C1A5B" w:rsidR="000D001A" w:rsidRPr="0089527A" w:rsidRDefault="000D001A" w:rsidP="005D7738">
            <w:pPr>
              <w:tabs>
                <w:tab w:val="right" w:pos="5522"/>
              </w:tabs>
              <w:spacing w:line="360" w:lineRule="auto"/>
              <w:ind w:right="-87" w:firstLine="0"/>
            </w:pPr>
          </w:p>
        </w:tc>
      </w:tr>
      <w:tr w:rsidR="000D001A" w:rsidRPr="0089527A" w14:paraId="179FC8B3" w14:textId="77777777" w:rsidTr="00F530FA">
        <w:trPr>
          <w:trHeight w:val="287"/>
        </w:trPr>
        <w:tc>
          <w:tcPr>
            <w:tcW w:w="2515" w:type="dxa"/>
          </w:tcPr>
          <w:p w14:paraId="01ECA278" w14:textId="77777777" w:rsidR="000D001A" w:rsidRPr="0089527A" w:rsidRDefault="000D001A" w:rsidP="005D7738">
            <w:pPr>
              <w:spacing w:line="360" w:lineRule="auto"/>
              <w:ind w:left="-95"/>
            </w:pPr>
          </w:p>
        </w:tc>
        <w:tc>
          <w:tcPr>
            <w:tcW w:w="5781" w:type="dxa"/>
            <w:tcBorders>
              <w:top w:val="single" w:sz="12" w:space="0" w:color="auto"/>
            </w:tcBorders>
          </w:tcPr>
          <w:p w14:paraId="6E21895E" w14:textId="29EE2003" w:rsidR="000D001A" w:rsidRPr="0089527A" w:rsidRDefault="001413EF" w:rsidP="001413EF">
            <w:pPr>
              <w:tabs>
                <w:tab w:val="right" w:pos="5652"/>
              </w:tabs>
              <w:spacing w:line="360" w:lineRule="auto"/>
              <w:ind w:right="-87" w:firstLine="0"/>
              <w:jc w:val="right"/>
            </w:pPr>
            <w:r w:rsidRPr="0089527A">
              <w:rPr>
                <w:cs/>
              </w:rPr>
              <w:t>(</w:t>
            </w:r>
            <w:r w:rsidR="000D001A" w:rsidRPr="0089527A">
              <w:t xml:space="preserve">Assistant Professor </w:t>
            </w:r>
            <w:r w:rsidR="001F3086" w:rsidRPr="0089527A">
              <w:t>International Institute</w:t>
            </w:r>
            <w:r w:rsidR="000D001A" w:rsidRPr="0089527A">
              <w:t>, Ph</w:t>
            </w:r>
            <w:r w:rsidR="000D001A" w:rsidRPr="0089527A">
              <w:rPr>
                <w:cs/>
              </w:rPr>
              <w:t>.</w:t>
            </w:r>
            <w:r w:rsidR="000D001A" w:rsidRPr="0089527A">
              <w:t>D</w:t>
            </w:r>
            <w:r w:rsidRPr="0089527A">
              <w:rPr>
                <w:cs/>
              </w:rPr>
              <w:t>.)</w:t>
            </w:r>
          </w:p>
        </w:tc>
      </w:tr>
      <w:tr w:rsidR="000D001A" w:rsidRPr="0089527A" w14:paraId="4E6DF5D7" w14:textId="77777777" w:rsidTr="00F530FA">
        <w:trPr>
          <w:trHeight w:val="287"/>
        </w:trPr>
        <w:tc>
          <w:tcPr>
            <w:tcW w:w="2515" w:type="dxa"/>
            <w:vAlign w:val="bottom"/>
          </w:tcPr>
          <w:p w14:paraId="06DBA5AB" w14:textId="03BA45B1" w:rsidR="000D001A" w:rsidRPr="0089527A" w:rsidRDefault="000D001A" w:rsidP="005D7738">
            <w:pPr>
              <w:spacing w:line="360" w:lineRule="auto"/>
              <w:ind w:left="-95" w:firstLine="0"/>
            </w:pPr>
            <w:r w:rsidRPr="0089527A">
              <w:t>Member and Advisor</w:t>
            </w:r>
          </w:p>
        </w:tc>
        <w:tc>
          <w:tcPr>
            <w:tcW w:w="5781" w:type="dxa"/>
            <w:tcBorders>
              <w:bottom w:val="single" w:sz="12" w:space="0" w:color="auto"/>
            </w:tcBorders>
          </w:tcPr>
          <w:p w14:paraId="336F4319" w14:textId="77777777" w:rsidR="000D001A" w:rsidRPr="0089527A" w:rsidRDefault="000D001A" w:rsidP="005D7738">
            <w:pPr>
              <w:spacing w:line="360" w:lineRule="auto"/>
              <w:jc w:val="right"/>
            </w:pPr>
          </w:p>
        </w:tc>
      </w:tr>
      <w:tr w:rsidR="00F530FA" w:rsidRPr="0089527A" w14:paraId="1E1B52C1" w14:textId="77777777" w:rsidTr="00F530FA">
        <w:trPr>
          <w:trHeight w:val="287"/>
        </w:trPr>
        <w:tc>
          <w:tcPr>
            <w:tcW w:w="2515" w:type="dxa"/>
            <w:vAlign w:val="bottom"/>
          </w:tcPr>
          <w:p w14:paraId="61FFEC0D" w14:textId="77777777" w:rsidR="00F530FA" w:rsidRPr="0089527A" w:rsidRDefault="00F530FA" w:rsidP="005D7738">
            <w:pPr>
              <w:spacing w:line="360" w:lineRule="auto"/>
              <w:ind w:left="-95"/>
            </w:pPr>
          </w:p>
        </w:tc>
        <w:tc>
          <w:tcPr>
            <w:tcW w:w="5781" w:type="dxa"/>
            <w:tcBorders>
              <w:top w:val="single" w:sz="12" w:space="0" w:color="auto"/>
            </w:tcBorders>
          </w:tcPr>
          <w:p w14:paraId="320FAAE1" w14:textId="7F54D59E" w:rsidR="00F530FA" w:rsidRPr="0089527A" w:rsidRDefault="00C9569B" w:rsidP="00F50FC8">
            <w:pPr>
              <w:tabs>
                <w:tab w:val="right" w:pos="5652"/>
              </w:tabs>
              <w:spacing w:line="360" w:lineRule="auto"/>
              <w:ind w:right="-87" w:firstLine="0"/>
              <w:jc w:val="right"/>
            </w:pPr>
            <w:r w:rsidRPr="0089527A">
              <w:rPr>
                <w:cs/>
              </w:rPr>
              <w:t>(</w:t>
            </w:r>
            <w:r w:rsidR="00F530FA" w:rsidRPr="0089527A">
              <w:t>Associate Professor</w:t>
            </w:r>
            <w:r w:rsidR="00F530FA" w:rsidRPr="0089527A">
              <w:rPr>
                <w:cs/>
              </w:rPr>
              <w:t xml:space="preserve"> </w:t>
            </w:r>
            <w:r w:rsidR="001F3086" w:rsidRPr="0089527A">
              <w:t>International Institute</w:t>
            </w:r>
            <w:r w:rsidR="00F530FA" w:rsidRPr="0089527A">
              <w:t>, Ph</w:t>
            </w:r>
            <w:r w:rsidR="00F530FA" w:rsidRPr="0089527A">
              <w:rPr>
                <w:cs/>
              </w:rPr>
              <w:t>.</w:t>
            </w:r>
            <w:r w:rsidR="00F530FA" w:rsidRPr="0089527A">
              <w:t>D</w:t>
            </w:r>
            <w:r w:rsidR="00F530FA" w:rsidRPr="0089527A">
              <w:rPr>
                <w:cs/>
              </w:rPr>
              <w:t>.</w:t>
            </w:r>
            <w:r w:rsidRPr="0089527A">
              <w:rPr>
                <w:cs/>
              </w:rPr>
              <w:t>)</w:t>
            </w:r>
          </w:p>
        </w:tc>
      </w:tr>
      <w:tr w:rsidR="000D001A" w:rsidRPr="0089527A" w14:paraId="6D06ED4C" w14:textId="77777777" w:rsidTr="00F530FA">
        <w:trPr>
          <w:trHeight w:val="287"/>
        </w:trPr>
        <w:tc>
          <w:tcPr>
            <w:tcW w:w="2515" w:type="dxa"/>
            <w:vAlign w:val="bottom"/>
          </w:tcPr>
          <w:p w14:paraId="2FE2DB05" w14:textId="33C9994A" w:rsidR="000D001A" w:rsidRPr="0089527A" w:rsidRDefault="000D001A" w:rsidP="005D7738">
            <w:pPr>
              <w:spacing w:line="360" w:lineRule="auto"/>
              <w:ind w:left="-95" w:firstLine="0"/>
            </w:pPr>
            <w:r w:rsidRPr="0089527A">
              <w:t>Director</w:t>
            </w:r>
          </w:p>
        </w:tc>
        <w:tc>
          <w:tcPr>
            <w:tcW w:w="5781" w:type="dxa"/>
            <w:tcBorders>
              <w:bottom w:val="single" w:sz="12" w:space="0" w:color="auto"/>
            </w:tcBorders>
          </w:tcPr>
          <w:p w14:paraId="2CF924D6" w14:textId="77777777" w:rsidR="000D001A" w:rsidRPr="0089527A" w:rsidRDefault="000D001A" w:rsidP="005D7738">
            <w:pPr>
              <w:spacing w:line="360" w:lineRule="auto"/>
              <w:jc w:val="right"/>
            </w:pPr>
          </w:p>
        </w:tc>
      </w:tr>
      <w:tr w:rsidR="00F530FA" w:rsidRPr="0089527A" w14:paraId="4E94E22E" w14:textId="77777777" w:rsidTr="00F530FA">
        <w:trPr>
          <w:trHeight w:val="287"/>
        </w:trPr>
        <w:tc>
          <w:tcPr>
            <w:tcW w:w="2515" w:type="dxa"/>
            <w:vAlign w:val="bottom"/>
          </w:tcPr>
          <w:p w14:paraId="2FCCAFA8" w14:textId="77777777" w:rsidR="00F530FA" w:rsidRPr="0089527A" w:rsidRDefault="00F530FA" w:rsidP="005D7738">
            <w:pPr>
              <w:spacing w:line="360" w:lineRule="auto"/>
              <w:ind w:left="-95"/>
            </w:pPr>
          </w:p>
        </w:tc>
        <w:tc>
          <w:tcPr>
            <w:tcW w:w="5781" w:type="dxa"/>
            <w:tcBorders>
              <w:top w:val="single" w:sz="12" w:space="0" w:color="auto"/>
            </w:tcBorders>
          </w:tcPr>
          <w:p w14:paraId="5A7B7DC5" w14:textId="4D15EF38" w:rsidR="00F530FA" w:rsidRPr="00010366" w:rsidRDefault="00C9569B" w:rsidP="009F78F4">
            <w:pPr>
              <w:tabs>
                <w:tab w:val="right" w:pos="5652"/>
              </w:tabs>
              <w:spacing w:line="360" w:lineRule="auto"/>
              <w:ind w:right="-87" w:firstLine="0"/>
              <w:jc w:val="right"/>
            </w:pPr>
            <w:r w:rsidRPr="0089527A">
              <w:rPr>
                <w:cs/>
              </w:rPr>
              <w:t>(</w:t>
            </w:r>
            <w:r w:rsidR="00010366" w:rsidRPr="00053FA8">
              <w:t>Associate Professor Kriengsak Panuwatwanich, Ph.D.</w:t>
            </w:r>
            <w:r w:rsidR="00010366" w:rsidRPr="004A6EC4">
              <w:rPr>
                <w:cs/>
              </w:rPr>
              <w:t>)</w:t>
            </w:r>
          </w:p>
        </w:tc>
      </w:tr>
    </w:tbl>
    <w:p w14:paraId="0B25A4D8" w14:textId="4CD5DDBB" w:rsidR="006B14FF" w:rsidRPr="0089527A" w:rsidRDefault="006B14FF" w:rsidP="00403CDE">
      <w:pPr>
        <w:rPr>
          <w:rFonts w:cs="Angsana New"/>
          <w:cs/>
        </w:rPr>
        <w:sectPr w:rsidR="006B14FF" w:rsidRPr="0089527A" w:rsidSect="00E30E73">
          <w:headerReference w:type="default" r:id="rId9"/>
          <w:type w:val="continuous"/>
          <w:pgSz w:w="11906" w:h="16838" w:code="9"/>
          <w:pgMar w:top="2160" w:right="1440" w:bottom="1440" w:left="2160" w:header="1440" w:footer="709" w:gutter="0"/>
          <w:cols w:space="708"/>
          <w:docGrid w:linePitch="435"/>
        </w:sectPr>
      </w:pPr>
    </w:p>
    <w:p w14:paraId="44C679D7" w14:textId="610A9A90" w:rsidR="007B577A" w:rsidRPr="0089527A" w:rsidRDefault="005454FD" w:rsidP="00E10B5A">
      <w:pPr>
        <w:tabs>
          <w:tab w:val="left" w:pos="3600"/>
        </w:tabs>
        <w:spacing w:line="360" w:lineRule="auto"/>
        <w:ind w:left="3600" w:hanging="3600"/>
      </w:pPr>
      <w:r w:rsidRPr="0089527A">
        <w:rPr>
          <w:szCs w:val="30"/>
        </w:rPr>
        <w:lastRenderedPageBreak/>
        <w:t xml:space="preserve">Independent </w:t>
      </w:r>
      <w:r w:rsidR="003C4E0E" w:rsidRPr="0089527A">
        <w:rPr>
          <w:szCs w:val="30"/>
        </w:rPr>
        <w:t>Study</w:t>
      </w:r>
      <w:r w:rsidR="007B577A" w:rsidRPr="0089527A">
        <w:t xml:space="preserve"> Title</w:t>
      </w:r>
      <w:r w:rsidR="007B577A" w:rsidRPr="0089527A">
        <w:rPr>
          <w:cs/>
        </w:rPr>
        <w:tab/>
      </w:r>
      <w:r w:rsidR="00F0584A">
        <w:t>Base Stock Policy for Toys:Case Study</w:t>
      </w:r>
    </w:p>
    <w:p w14:paraId="64A8588C" w14:textId="15DEF4D1" w:rsidR="007B577A" w:rsidRPr="0089527A" w:rsidRDefault="007B577A" w:rsidP="000E18AA">
      <w:pPr>
        <w:tabs>
          <w:tab w:val="left" w:pos="3600"/>
        </w:tabs>
        <w:spacing w:line="360" w:lineRule="auto"/>
        <w:ind w:left="3600" w:hanging="3600"/>
      </w:pPr>
      <w:r w:rsidRPr="0089527A">
        <w:t>Author</w:t>
      </w:r>
      <w:r w:rsidRPr="0089527A">
        <w:rPr>
          <w:cs/>
        </w:rPr>
        <w:t xml:space="preserve"> </w:t>
      </w:r>
      <w:r w:rsidRPr="0089527A">
        <w:rPr>
          <w:cs/>
        </w:rPr>
        <w:tab/>
      </w:r>
      <w:r w:rsidR="007F6A84">
        <w:t>KITTITOUCH TANTIWONG</w:t>
      </w:r>
    </w:p>
    <w:p w14:paraId="6B8C3E49" w14:textId="3F85A8D1" w:rsidR="00E10B5A" w:rsidRPr="0089527A" w:rsidRDefault="007B577A" w:rsidP="000E18AA">
      <w:pPr>
        <w:tabs>
          <w:tab w:val="left" w:pos="3600"/>
        </w:tabs>
        <w:spacing w:line="360" w:lineRule="auto"/>
        <w:ind w:left="3600" w:hanging="3600"/>
        <w:contextualSpacing/>
      </w:pPr>
      <w:r w:rsidRPr="0089527A">
        <w:t>Degree</w:t>
      </w:r>
      <w:r w:rsidRPr="0089527A">
        <w:rPr>
          <w:cs/>
        </w:rPr>
        <w:tab/>
      </w:r>
      <w:r w:rsidR="00E10B5A" w:rsidRPr="0089527A">
        <w:t xml:space="preserve">Master of Engineering </w:t>
      </w:r>
      <w:r w:rsidR="00E10B5A" w:rsidRPr="0089527A">
        <w:rPr>
          <w:cs/>
        </w:rPr>
        <w:t>(</w:t>
      </w:r>
      <w:r w:rsidR="00E10B5A" w:rsidRPr="0089527A">
        <w:t xml:space="preserve">Logistics and Supply </w:t>
      </w:r>
      <w:r w:rsidR="00F83C85">
        <w:t>c</w:t>
      </w:r>
      <w:r w:rsidR="00E10B5A" w:rsidRPr="0089527A">
        <w:t xml:space="preserve">hain </w:t>
      </w:r>
      <w:r w:rsidR="00F83C85">
        <w:t>s</w:t>
      </w:r>
      <w:r w:rsidR="00E10B5A" w:rsidRPr="0089527A">
        <w:t xml:space="preserve">ystems </w:t>
      </w:r>
      <w:r w:rsidR="00F83C85">
        <w:t>e</w:t>
      </w:r>
      <w:r w:rsidR="00E10B5A" w:rsidRPr="0089527A">
        <w:t>ngineering</w:t>
      </w:r>
      <w:r w:rsidR="00E10B5A" w:rsidRPr="0089527A">
        <w:rPr>
          <w:cs/>
        </w:rPr>
        <w:t>)</w:t>
      </w:r>
    </w:p>
    <w:p w14:paraId="2293E75E" w14:textId="23B82C67" w:rsidR="007B577A" w:rsidRPr="0089527A" w:rsidRDefault="007B577A" w:rsidP="000E18AA">
      <w:pPr>
        <w:tabs>
          <w:tab w:val="left" w:pos="3600"/>
        </w:tabs>
        <w:spacing w:line="360" w:lineRule="auto"/>
        <w:ind w:left="3600" w:hanging="3600"/>
        <w:contextualSpacing/>
      </w:pPr>
      <w:r w:rsidRPr="0089527A">
        <w:t>Faculty</w:t>
      </w:r>
      <w:r w:rsidRPr="0089527A">
        <w:rPr>
          <w:cs/>
        </w:rPr>
        <w:t>/</w:t>
      </w:r>
      <w:r w:rsidRPr="0089527A">
        <w:t>University</w:t>
      </w:r>
      <w:r w:rsidRPr="0089527A">
        <w:rPr>
          <w:cs/>
        </w:rPr>
        <w:t xml:space="preserve"> </w:t>
      </w:r>
      <w:r w:rsidRPr="0089527A">
        <w:rPr>
          <w:cs/>
        </w:rPr>
        <w:tab/>
      </w:r>
      <w:r w:rsidRPr="0089527A">
        <w:t>Sirindhorn International Institute of Technology</w:t>
      </w:r>
      <w:r w:rsidR="00391782" w:rsidRPr="0089527A">
        <w:rPr>
          <w:cs/>
        </w:rPr>
        <w:t>/</w:t>
      </w:r>
      <w:r w:rsidRPr="0089527A">
        <w:rPr>
          <w:cs/>
        </w:rPr>
        <w:t xml:space="preserve"> </w:t>
      </w:r>
      <w:r w:rsidRPr="0089527A">
        <w:t>Thammasat University</w:t>
      </w:r>
    </w:p>
    <w:p w14:paraId="7B9344D0" w14:textId="527043CC" w:rsidR="007B577A" w:rsidRPr="0089527A" w:rsidRDefault="007B577A" w:rsidP="000E18AA">
      <w:pPr>
        <w:tabs>
          <w:tab w:val="left" w:pos="3600"/>
        </w:tabs>
        <w:spacing w:line="360" w:lineRule="auto"/>
        <w:ind w:left="3600" w:hanging="3600"/>
        <w:contextualSpacing/>
      </w:pPr>
      <w:r w:rsidRPr="0089527A">
        <w:t>Advisor</w:t>
      </w:r>
      <w:r w:rsidRPr="0089527A">
        <w:rPr>
          <w:cs/>
        </w:rPr>
        <w:t xml:space="preserve"> </w:t>
      </w:r>
      <w:r w:rsidRPr="0089527A">
        <w:rPr>
          <w:cs/>
        </w:rPr>
        <w:tab/>
      </w:r>
      <w:r w:rsidR="0042210B">
        <w:t>Jirachai Buddhakulsomsiri</w:t>
      </w:r>
      <w:r w:rsidRPr="0089527A">
        <w:t>, Ph</w:t>
      </w:r>
      <w:r w:rsidR="00391782" w:rsidRPr="0089527A">
        <w:rPr>
          <w:cs/>
        </w:rPr>
        <w:t>.</w:t>
      </w:r>
      <w:r w:rsidRPr="0089527A">
        <w:t>D</w:t>
      </w:r>
      <w:r w:rsidR="00391782" w:rsidRPr="0089527A">
        <w:rPr>
          <w:cs/>
        </w:rPr>
        <w:t>.</w:t>
      </w:r>
    </w:p>
    <w:p w14:paraId="6385489F" w14:textId="128BCD18" w:rsidR="00A03447" w:rsidRPr="0089527A" w:rsidRDefault="00A03447" w:rsidP="00A03447">
      <w:pPr>
        <w:tabs>
          <w:tab w:val="left" w:pos="3600"/>
        </w:tabs>
        <w:spacing w:line="360" w:lineRule="auto"/>
        <w:ind w:left="3600" w:hanging="3600"/>
        <w:contextualSpacing/>
      </w:pPr>
      <w:r w:rsidRPr="0089527A">
        <w:t>Co</w:t>
      </w:r>
      <w:r w:rsidRPr="0089527A">
        <w:rPr>
          <w:cs/>
        </w:rPr>
        <w:t>-</w:t>
      </w:r>
      <w:r w:rsidRPr="0089527A">
        <w:t>Advisor</w:t>
      </w:r>
      <w:r w:rsidRPr="0089527A">
        <w:rPr>
          <w:cs/>
        </w:rPr>
        <w:t xml:space="preserve"> </w:t>
      </w:r>
      <w:r w:rsidRPr="0089527A">
        <w:rPr>
          <w:cs/>
        </w:rPr>
        <w:tab/>
      </w:r>
      <w:r w:rsidR="007F6A84">
        <w:t>Warut Panakkong</w:t>
      </w:r>
      <w:r w:rsidRPr="0089527A">
        <w:t>, Ph</w:t>
      </w:r>
      <w:r w:rsidRPr="0089527A">
        <w:rPr>
          <w:cs/>
        </w:rPr>
        <w:t>.</w:t>
      </w:r>
      <w:r w:rsidRPr="0089527A">
        <w:t>D</w:t>
      </w:r>
      <w:r w:rsidRPr="0089527A">
        <w:rPr>
          <w:cs/>
        </w:rPr>
        <w:t>.</w:t>
      </w:r>
    </w:p>
    <w:p w14:paraId="09DE8B51" w14:textId="17B1FAD1" w:rsidR="007B577A" w:rsidRPr="00010366" w:rsidRDefault="007B577A" w:rsidP="000E18AA">
      <w:pPr>
        <w:tabs>
          <w:tab w:val="left" w:pos="3600"/>
        </w:tabs>
        <w:spacing w:line="360" w:lineRule="auto"/>
        <w:ind w:left="3600" w:hanging="3600"/>
        <w:contextualSpacing/>
        <w:rPr>
          <w:rFonts w:cstheme="minorBidi"/>
        </w:rPr>
      </w:pPr>
      <w:r w:rsidRPr="0089527A">
        <w:t>Academic Years</w:t>
      </w:r>
      <w:r w:rsidRPr="0089527A">
        <w:tab/>
        <w:t>20</w:t>
      </w:r>
      <w:r w:rsidR="00E10B5A" w:rsidRPr="0089527A">
        <w:t>2</w:t>
      </w:r>
      <w:r w:rsidR="007F6A84">
        <w:rPr>
          <w:rFonts w:cstheme="minorBidi"/>
        </w:rPr>
        <w:t>5</w:t>
      </w:r>
    </w:p>
    <w:p w14:paraId="2EDE0987" w14:textId="46B69153" w:rsidR="007B577A" w:rsidRDefault="007B577A" w:rsidP="00D441D8">
      <w:pPr>
        <w:spacing w:line="360" w:lineRule="auto"/>
        <w:jc w:val="center"/>
        <w:rPr>
          <w:color w:val="FF0000"/>
        </w:rPr>
      </w:pPr>
    </w:p>
    <w:p w14:paraId="345AA064" w14:textId="77777777" w:rsidR="00E14E44" w:rsidRPr="0089527A" w:rsidRDefault="00E14E44" w:rsidP="00D441D8">
      <w:pPr>
        <w:spacing w:line="360" w:lineRule="auto"/>
        <w:jc w:val="center"/>
        <w:rPr>
          <w:color w:val="FF0000"/>
        </w:rPr>
      </w:pPr>
    </w:p>
    <w:p w14:paraId="22596539" w14:textId="058ED9E1" w:rsidR="00A5170F" w:rsidRPr="0089527A" w:rsidRDefault="00BD3310" w:rsidP="005B0F7C">
      <w:pPr>
        <w:spacing w:line="360" w:lineRule="auto"/>
        <w:jc w:val="center"/>
        <w:rPr>
          <w:b/>
          <w:bCs/>
          <w:sz w:val="28"/>
          <w:szCs w:val="28"/>
          <w:cs/>
        </w:rPr>
      </w:pPr>
      <w:r w:rsidRPr="0089527A">
        <w:rPr>
          <w:b/>
          <w:bCs/>
          <w:sz w:val="28"/>
          <w:szCs w:val="28"/>
        </w:rPr>
        <w:t>ABSTRACT</w:t>
      </w:r>
    </w:p>
    <w:p w14:paraId="269036B1" w14:textId="16576E6D" w:rsidR="00BD3310" w:rsidRPr="0089527A" w:rsidRDefault="00BD3310" w:rsidP="00E14E44">
      <w:pPr>
        <w:tabs>
          <w:tab w:val="left" w:pos="3600"/>
        </w:tabs>
        <w:spacing w:line="360" w:lineRule="auto"/>
        <w:ind w:left="3600" w:hanging="3600"/>
        <w:jc w:val="both"/>
        <w:rPr>
          <w:color w:val="FF0000"/>
        </w:rPr>
      </w:pPr>
    </w:p>
    <w:p w14:paraId="3471DF3C" w14:textId="77777777" w:rsidR="00E14E44" w:rsidRPr="00E14E44" w:rsidRDefault="00E14E44" w:rsidP="00E14E44">
      <w:pPr>
        <w:spacing w:line="360" w:lineRule="auto"/>
        <w:ind w:firstLine="720"/>
        <w:jc w:val="both"/>
      </w:pPr>
      <w:r w:rsidRPr="00E14E44">
        <w:t>Effective inventory management is essential for balancing service levels, holding costs, and order replenishment frequency. This study applies a base-stock policy to optimize inventory replenishment by incorporating demand forecasting, expected shortages, and cost minimization techniques. Using historical demand data, we estimate demand during lead time, determine the expected shortage, and compute the optimal reorder point to ensure stock availability while minimizing inventory-related expenses.</w:t>
      </w:r>
    </w:p>
    <w:p w14:paraId="0F8DE115" w14:textId="33FA70F2" w:rsidR="00E14E44" w:rsidRPr="00E14E44" w:rsidRDefault="00E14E44" w:rsidP="00E14E44">
      <w:pPr>
        <w:spacing w:line="360" w:lineRule="auto"/>
        <w:ind w:firstLine="720"/>
        <w:jc w:val="both"/>
      </w:pPr>
      <w:r w:rsidRPr="00E14E44">
        <w:t>A simulation-based approach is implemented in Microsoft Excel, where the order-up-to level (S) is dynamically adjusted using Excel Solver to achieve cost efficiency. The study finds that optimizing the base-stock level based on stochastic demand variations significantly reduces total inventory costs while maintaining high service levels. The results demonstrate that integrating data-driven demand forecasting and simulation techniques allows businesses to efficiently manage inventory under uncertain demand conditions.</w:t>
      </w:r>
    </w:p>
    <w:p w14:paraId="19DD8E9D" w14:textId="15F787DF" w:rsidR="001B1FBD" w:rsidRPr="00E14E44" w:rsidRDefault="00E14E44" w:rsidP="00E14E44">
      <w:pPr>
        <w:spacing w:line="360" w:lineRule="auto"/>
        <w:ind w:firstLine="720"/>
        <w:jc w:val="both"/>
        <w:rPr>
          <w:color w:val="FF0000"/>
          <w:spacing w:val="-10"/>
        </w:rPr>
      </w:pPr>
      <w:r w:rsidRPr="00E14E44">
        <w:t xml:space="preserve">This methodology provides a practical, spreadsheet-based solution for inventory decision-making in industries with fluctuating demand patterns, enabling businesses to achieve cost-effective stock control without requiring complex software solutions. </w:t>
      </w:r>
    </w:p>
    <w:p w14:paraId="6FCC0768" w14:textId="2016B2A2" w:rsidR="002B4286" w:rsidRPr="00E14E44" w:rsidRDefault="00E14E44" w:rsidP="00681683">
      <w:pPr>
        <w:tabs>
          <w:tab w:val="left" w:pos="720"/>
          <w:tab w:val="left" w:pos="810"/>
          <w:tab w:val="left" w:pos="1170"/>
          <w:tab w:val="left" w:pos="1260"/>
        </w:tabs>
        <w:spacing w:line="360" w:lineRule="auto"/>
        <w:ind w:left="1170" w:hanging="1170"/>
        <w:jc w:val="thaiDistribute"/>
        <w:rPr>
          <w:spacing w:val="-10"/>
        </w:rPr>
      </w:pPr>
      <w:r w:rsidRPr="00E14E44">
        <w:rPr>
          <w:b/>
          <w:bCs/>
          <w:spacing w:val="-4"/>
        </w:rPr>
        <w:lastRenderedPageBreak/>
        <w:t>Keywords</w:t>
      </w:r>
      <w:r w:rsidRPr="00E14E44">
        <w:rPr>
          <w:spacing w:val="-4"/>
        </w:rPr>
        <w:t>: Base-stock policy, inventory optimization, demand forecasting, reorder point, Excel simulation, cost minimization.</w:t>
      </w:r>
    </w:p>
    <w:p w14:paraId="01450C28" w14:textId="77777777" w:rsidR="002B4286" w:rsidRPr="0089527A" w:rsidRDefault="002B4286" w:rsidP="00681683">
      <w:pPr>
        <w:tabs>
          <w:tab w:val="left" w:pos="720"/>
          <w:tab w:val="left" w:pos="810"/>
          <w:tab w:val="left" w:pos="1170"/>
          <w:tab w:val="left" w:pos="1260"/>
        </w:tabs>
        <w:spacing w:line="360" w:lineRule="auto"/>
        <w:ind w:left="1170" w:hanging="1170"/>
        <w:jc w:val="thaiDistribute"/>
        <w:rPr>
          <w:spacing w:val="-10"/>
        </w:rPr>
      </w:pPr>
    </w:p>
    <w:p w14:paraId="50F0193F" w14:textId="77777777" w:rsidR="002B4286" w:rsidRPr="0089527A" w:rsidRDefault="002B4286" w:rsidP="00681683">
      <w:pPr>
        <w:tabs>
          <w:tab w:val="left" w:pos="720"/>
          <w:tab w:val="left" w:pos="810"/>
          <w:tab w:val="left" w:pos="1170"/>
          <w:tab w:val="left" w:pos="1260"/>
        </w:tabs>
        <w:spacing w:line="360" w:lineRule="auto"/>
        <w:ind w:left="1170" w:hanging="1170"/>
        <w:jc w:val="thaiDistribute"/>
        <w:rPr>
          <w:spacing w:val="-10"/>
        </w:rPr>
      </w:pPr>
    </w:p>
    <w:p w14:paraId="26056101" w14:textId="77777777" w:rsidR="002B4286" w:rsidRPr="0089527A" w:rsidRDefault="002B4286" w:rsidP="00681683">
      <w:pPr>
        <w:tabs>
          <w:tab w:val="left" w:pos="720"/>
          <w:tab w:val="left" w:pos="810"/>
          <w:tab w:val="left" w:pos="1170"/>
          <w:tab w:val="left" w:pos="1260"/>
        </w:tabs>
        <w:spacing w:line="360" w:lineRule="auto"/>
        <w:ind w:left="1170" w:hanging="1170"/>
        <w:jc w:val="thaiDistribute"/>
        <w:rPr>
          <w:spacing w:val="-10"/>
        </w:rPr>
      </w:pPr>
    </w:p>
    <w:p w14:paraId="37671D82" w14:textId="77777777" w:rsidR="002B4286" w:rsidRPr="0089527A" w:rsidRDefault="002B4286" w:rsidP="00681683">
      <w:pPr>
        <w:tabs>
          <w:tab w:val="left" w:pos="720"/>
          <w:tab w:val="left" w:pos="810"/>
          <w:tab w:val="left" w:pos="1170"/>
          <w:tab w:val="left" w:pos="1260"/>
        </w:tabs>
        <w:spacing w:line="360" w:lineRule="auto"/>
        <w:ind w:left="1170" w:hanging="1170"/>
        <w:jc w:val="thaiDistribute"/>
        <w:rPr>
          <w:spacing w:val="-10"/>
        </w:rPr>
      </w:pPr>
    </w:p>
    <w:p w14:paraId="09E3DC45" w14:textId="77777777" w:rsidR="002B4286" w:rsidRPr="0089527A" w:rsidRDefault="002B4286" w:rsidP="00681683">
      <w:pPr>
        <w:tabs>
          <w:tab w:val="left" w:pos="720"/>
          <w:tab w:val="left" w:pos="810"/>
          <w:tab w:val="left" w:pos="1170"/>
          <w:tab w:val="left" w:pos="1260"/>
        </w:tabs>
        <w:spacing w:line="360" w:lineRule="auto"/>
        <w:ind w:left="1170" w:hanging="1170"/>
        <w:jc w:val="thaiDistribute"/>
        <w:rPr>
          <w:spacing w:val="-10"/>
        </w:rPr>
      </w:pPr>
    </w:p>
    <w:p w14:paraId="058606F5" w14:textId="77777777" w:rsidR="002B4286" w:rsidRPr="0089527A" w:rsidRDefault="002B4286" w:rsidP="00681683">
      <w:pPr>
        <w:tabs>
          <w:tab w:val="left" w:pos="720"/>
          <w:tab w:val="left" w:pos="810"/>
          <w:tab w:val="left" w:pos="1170"/>
          <w:tab w:val="left" w:pos="1260"/>
        </w:tabs>
        <w:spacing w:line="360" w:lineRule="auto"/>
        <w:ind w:left="1170" w:hanging="1170"/>
        <w:jc w:val="thaiDistribute"/>
        <w:rPr>
          <w:spacing w:val="-10"/>
        </w:rPr>
      </w:pPr>
    </w:p>
    <w:p w14:paraId="01C587DA" w14:textId="77777777" w:rsidR="002B4286" w:rsidRPr="0089527A" w:rsidRDefault="002B4286" w:rsidP="00681683">
      <w:pPr>
        <w:tabs>
          <w:tab w:val="left" w:pos="720"/>
          <w:tab w:val="left" w:pos="810"/>
          <w:tab w:val="left" w:pos="1170"/>
          <w:tab w:val="left" w:pos="1260"/>
        </w:tabs>
        <w:spacing w:line="360" w:lineRule="auto"/>
        <w:ind w:left="1170" w:hanging="1170"/>
        <w:jc w:val="thaiDistribute"/>
        <w:rPr>
          <w:spacing w:val="-10"/>
        </w:rPr>
      </w:pPr>
    </w:p>
    <w:p w14:paraId="11F95512" w14:textId="77777777" w:rsidR="002B4286" w:rsidRPr="0089527A" w:rsidRDefault="002B4286" w:rsidP="00681683">
      <w:pPr>
        <w:tabs>
          <w:tab w:val="left" w:pos="720"/>
          <w:tab w:val="left" w:pos="810"/>
          <w:tab w:val="left" w:pos="1170"/>
          <w:tab w:val="left" w:pos="1260"/>
        </w:tabs>
        <w:spacing w:line="360" w:lineRule="auto"/>
        <w:ind w:left="1170" w:hanging="1170"/>
        <w:jc w:val="thaiDistribute"/>
        <w:rPr>
          <w:spacing w:val="-10"/>
        </w:rPr>
      </w:pPr>
    </w:p>
    <w:p w14:paraId="254140BA" w14:textId="77777777" w:rsidR="002B4286" w:rsidRPr="0089527A" w:rsidRDefault="002B4286" w:rsidP="00681683">
      <w:pPr>
        <w:tabs>
          <w:tab w:val="left" w:pos="720"/>
          <w:tab w:val="left" w:pos="810"/>
          <w:tab w:val="left" w:pos="1170"/>
          <w:tab w:val="left" w:pos="1260"/>
        </w:tabs>
        <w:spacing w:line="360" w:lineRule="auto"/>
        <w:ind w:left="1170" w:hanging="1170"/>
        <w:jc w:val="thaiDistribute"/>
        <w:rPr>
          <w:spacing w:val="-10"/>
        </w:rPr>
      </w:pPr>
    </w:p>
    <w:p w14:paraId="535CD7FE" w14:textId="77777777" w:rsidR="002B4286" w:rsidRPr="0089527A" w:rsidRDefault="002B4286" w:rsidP="00681683">
      <w:pPr>
        <w:tabs>
          <w:tab w:val="left" w:pos="720"/>
          <w:tab w:val="left" w:pos="810"/>
          <w:tab w:val="left" w:pos="1170"/>
          <w:tab w:val="left" w:pos="1260"/>
        </w:tabs>
        <w:spacing w:line="360" w:lineRule="auto"/>
        <w:ind w:left="1170" w:hanging="1170"/>
        <w:jc w:val="thaiDistribute"/>
        <w:rPr>
          <w:spacing w:val="-10"/>
        </w:rPr>
      </w:pPr>
    </w:p>
    <w:p w14:paraId="2BD6FC7F" w14:textId="77777777" w:rsidR="002B4286" w:rsidRPr="0089527A" w:rsidRDefault="002B4286" w:rsidP="00681683">
      <w:pPr>
        <w:tabs>
          <w:tab w:val="left" w:pos="720"/>
          <w:tab w:val="left" w:pos="810"/>
          <w:tab w:val="left" w:pos="1170"/>
          <w:tab w:val="left" w:pos="1260"/>
        </w:tabs>
        <w:spacing w:line="360" w:lineRule="auto"/>
        <w:ind w:left="1170" w:hanging="1170"/>
        <w:jc w:val="thaiDistribute"/>
        <w:rPr>
          <w:spacing w:val="-10"/>
        </w:rPr>
      </w:pPr>
    </w:p>
    <w:p w14:paraId="71A16A14" w14:textId="77777777" w:rsidR="002B4286" w:rsidRPr="0089527A" w:rsidRDefault="002B4286" w:rsidP="00681683">
      <w:pPr>
        <w:tabs>
          <w:tab w:val="left" w:pos="720"/>
          <w:tab w:val="left" w:pos="810"/>
          <w:tab w:val="left" w:pos="1170"/>
          <w:tab w:val="left" w:pos="1260"/>
        </w:tabs>
        <w:spacing w:line="360" w:lineRule="auto"/>
        <w:ind w:left="1170" w:hanging="1170"/>
        <w:jc w:val="thaiDistribute"/>
        <w:rPr>
          <w:spacing w:val="-10"/>
        </w:rPr>
      </w:pPr>
    </w:p>
    <w:p w14:paraId="586F6837" w14:textId="77777777" w:rsidR="002B4286" w:rsidRPr="0089527A" w:rsidRDefault="002B4286" w:rsidP="00681683">
      <w:pPr>
        <w:tabs>
          <w:tab w:val="left" w:pos="720"/>
          <w:tab w:val="left" w:pos="810"/>
          <w:tab w:val="left" w:pos="1170"/>
          <w:tab w:val="left" w:pos="1260"/>
        </w:tabs>
        <w:spacing w:line="360" w:lineRule="auto"/>
        <w:ind w:left="1170" w:hanging="1170"/>
        <w:jc w:val="thaiDistribute"/>
        <w:rPr>
          <w:spacing w:val="-10"/>
        </w:rPr>
      </w:pPr>
    </w:p>
    <w:p w14:paraId="60B56320" w14:textId="77777777" w:rsidR="001F3086" w:rsidRPr="0089527A" w:rsidRDefault="001F3086">
      <w:pPr>
        <w:rPr>
          <w:b/>
          <w:bCs/>
          <w:sz w:val="28"/>
          <w:szCs w:val="28"/>
        </w:rPr>
      </w:pPr>
      <w:r w:rsidRPr="0089527A">
        <w:rPr>
          <w:b/>
          <w:bCs/>
          <w:sz w:val="28"/>
          <w:szCs w:val="28"/>
          <w:cs/>
        </w:rPr>
        <w:br w:type="page"/>
      </w:r>
    </w:p>
    <w:p w14:paraId="5681C794" w14:textId="0531C092" w:rsidR="00895BE5" w:rsidRPr="0089527A" w:rsidRDefault="00BD3310" w:rsidP="009228C4">
      <w:pPr>
        <w:spacing w:line="360" w:lineRule="auto"/>
        <w:jc w:val="center"/>
        <w:rPr>
          <w:b/>
          <w:bCs/>
          <w:sz w:val="28"/>
          <w:szCs w:val="28"/>
        </w:rPr>
      </w:pPr>
      <w:r w:rsidRPr="0089527A">
        <w:rPr>
          <w:b/>
          <w:bCs/>
          <w:sz w:val="28"/>
          <w:szCs w:val="28"/>
        </w:rPr>
        <w:lastRenderedPageBreak/>
        <w:t>ACKNOWLEDGEMENTS</w:t>
      </w:r>
    </w:p>
    <w:p w14:paraId="29A8A468" w14:textId="6F7F3318" w:rsidR="001F3086" w:rsidRPr="0089527A" w:rsidRDefault="001F3086" w:rsidP="009228C4">
      <w:pPr>
        <w:tabs>
          <w:tab w:val="left" w:pos="1134"/>
        </w:tabs>
        <w:spacing w:line="360" w:lineRule="auto"/>
        <w:jc w:val="both"/>
        <w:rPr>
          <w:color w:val="FF0000"/>
        </w:rPr>
      </w:pPr>
    </w:p>
    <w:p w14:paraId="6E531714" w14:textId="389EFE30" w:rsidR="009228C4" w:rsidRPr="009228C4" w:rsidRDefault="009228C4" w:rsidP="009228C4">
      <w:pPr>
        <w:tabs>
          <w:tab w:val="left" w:pos="1134"/>
        </w:tabs>
        <w:spacing w:line="360" w:lineRule="auto"/>
        <w:jc w:val="both"/>
        <w:rPr>
          <w:color w:val="000000" w:themeColor="text1"/>
        </w:rPr>
      </w:pPr>
      <w:r>
        <w:rPr>
          <w:color w:val="000000" w:themeColor="text1"/>
        </w:rPr>
        <w:tab/>
      </w:r>
      <w:r w:rsidRPr="009228C4">
        <w:rPr>
          <w:color w:val="000000" w:themeColor="text1"/>
        </w:rPr>
        <w:t>I would like to express my deepest gratitude to my advisor, Dr. Jirachai Buddhakulsomsiri, for his invaluable guidance, encouragement, and insightful feedback throughout every stage of this independent study. His expertise in logistics and supply chain systems engineering has been instrumental in shaping the direction and quality of this research.</w:t>
      </w:r>
      <w:r>
        <w:rPr>
          <w:color w:val="000000" w:themeColor="text1"/>
        </w:rPr>
        <w:t xml:space="preserve"> </w:t>
      </w:r>
      <w:r w:rsidRPr="009228C4">
        <w:rPr>
          <w:color w:val="000000" w:themeColor="text1"/>
        </w:rPr>
        <w:t>My sincere thanks also go to my co-advisor, Dr. Warut Panakkong, for his constructive suggestions and continuous support, which greatly contributed to the completion of this work.</w:t>
      </w:r>
      <w:r>
        <w:rPr>
          <w:color w:val="000000" w:themeColor="text1"/>
        </w:rPr>
        <w:t xml:space="preserve"> </w:t>
      </w:r>
      <w:r w:rsidRPr="009228C4">
        <w:rPr>
          <w:color w:val="000000" w:themeColor="text1"/>
        </w:rPr>
        <w:t>I am grateful to the faculty and staff of the Sirindhorn International Institute of Technology, Thammasat University, for providing the academic environment, resources, and facilities essential for conducting this study.</w:t>
      </w:r>
    </w:p>
    <w:p w14:paraId="75C205CF" w14:textId="72D3913B" w:rsidR="005307B0" w:rsidRPr="009228C4" w:rsidRDefault="009228C4" w:rsidP="009228C4">
      <w:pPr>
        <w:tabs>
          <w:tab w:val="left" w:pos="1134"/>
        </w:tabs>
        <w:spacing w:line="360" w:lineRule="auto"/>
        <w:jc w:val="both"/>
        <w:rPr>
          <w:color w:val="000000" w:themeColor="text1"/>
        </w:rPr>
      </w:pPr>
      <w:r w:rsidRPr="009228C4">
        <w:rPr>
          <w:color w:val="000000" w:themeColor="text1"/>
        </w:rPr>
        <w:t>I would also like to acknowledge my friends and colleagues for their encouragement and for creating a supportive atmosphere during my studies.</w:t>
      </w:r>
      <w:r>
        <w:rPr>
          <w:color w:val="000000" w:themeColor="text1"/>
        </w:rPr>
        <w:t xml:space="preserve"> </w:t>
      </w:r>
      <w:r w:rsidRPr="009228C4">
        <w:rPr>
          <w:color w:val="000000" w:themeColor="text1"/>
        </w:rPr>
        <w:t>Finally, I am deeply thankful to my family for their unwavering support, patience, and understanding throughout my academic journey. Their encouragement has been a constant source of motivation.</w:t>
      </w:r>
      <w:r>
        <w:rPr>
          <w:color w:val="000000" w:themeColor="text1"/>
        </w:rPr>
        <w:t xml:space="preserve"> </w:t>
      </w:r>
      <w:r w:rsidRPr="009228C4">
        <w:rPr>
          <w:color w:val="000000" w:themeColor="text1"/>
        </w:rPr>
        <w:t>To everyone who contributed to the success of this independent study, I extend my heartfelt appreciation.</w:t>
      </w:r>
    </w:p>
    <w:p w14:paraId="329C5B9D" w14:textId="39777BCC" w:rsidR="005B3BB8" w:rsidRPr="0089527A" w:rsidRDefault="005B3BB8" w:rsidP="00CB2CC2">
      <w:pPr>
        <w:tabs>
          <w:tab w:val="left" w:pos="1134"/>
        </w:tabs>
        <w:spacing w:line="360" w:lineRule="auto"/>
        <w:jc w:val="center"/>
        <w:rPr>
          <w:color w:val="FF0000"/>
        </w:rPr>
      </w:pPr>
    </w:p>
    <w:p w14:paraId="6DBE6580" w14:textId="37654DE1" w:rsidR="002D3E4C" w:rsidRPr="0089527A" w:rsidRDefault="009F70C5" w:rsidP="00CB2CC2">
      <w:pPr>
        <w:spacing w:line="360" w:lineRule="auto"/>
        <w:ind w:firstLine="1152"/>
        <w:jc w:val="right"/>
        <w:rPr>
          <w:b/>
          <w:bCs/>
          <w:sz w:val="28"/>
          <w:szCs w:val="28"/>
        </w:rPr>
      </w:pPr>
      <w:r>
        <w:t>Kittitouch Tantiwong</w:t>
      </w:r>
      <w:r w:rsidR="002446A8" w:rsidRPr="0089527A">
        <w:rPr>
          <w:b/>
          <w:bCs/>
          <w:sz w:val="28"/>
          <w:szCs w:val="28"/>
          <w:cs/>
        </w:rPr>
        <w:t xml:space="preserve"> </w:t>
      </w:r>
      <w:r w:rsidR="002D3E4C" w:rsidRPr="0089527A">
        <w:rPr>
          <w:b/>
          <w:bCs/>
          <w:sz w:val="28"/>
          <w:szCs w:val="28"/>
          <w:cs/>
        </w:rPr>
        <w:br w:type="page"/>
      </w:r>
    </w:p>
    <w:p w14:paraId="03DB7164" w14:textId="51C0D529" w:rsidR="00895BE5" w:rsidRPr="0089527A" w:rsidRDefault="00895BE5" w:rsidP="00783636">
      <w:pPr>
        <w:spacing w:line="360" w:lineRule="auto"/>
        <w:jc w:val="center"/>
        <w:rPr>
          <w:b/>
          <w:bCs/>
          <w:sz w:val="28"/>
          <w:szCs w:val="28"/>
        </w:rPr>
      </w:pPr>
      <w:r w:rsidRPr="0089527A">
        <w:rPr>
          <w:b/>
          <w:bCs/>
          <w:sz w:val="28"/>
          <w:szCs w:val="28"/>
        </w:rPr>
        <w:lastRenderedPageBreak/>
        <w:t>TABLE OF CONTENTS</w:t>
      </w:r>
    </w:p>
    <w:p w14:paraId="38780D40" w14:textId="7290939F" w:rsidR="00911AEB" w:rsidRPr="0089527A" w:rsidRDefault="00911AEB" w:rsidP="00783636">
      <w:pPr>
        <w:spacing w:line="360" w:lineRule="auto"/>
        <w:jc w:val="center"/>
        <w:rPr>
          <w:color w:val="FF0000"/>
        </w:rPr>
      </w:pPr>
    </w:p>
    <w:p w14:paraId="70A1157B" w14:textId="77777777" w:rsidR="00911AEB" w:rsidRPr="0089527A" w:rsidRDefault="00911AEB" w:rsidP="00783636">
      <w:pPr>
        <w:tabs>
          <w:tab w:val="right" w:pos="8280"/>
        </w:tabs>
        <w:spacing w:line="360" w:lineRule="auto"/>
      </w:pPr>
      <w:r w:rsidRPr="0089527A">
        <w:rPr>
          <w:cs/>
        </w:rPr>
        <w:tab/>
      </w:r>
      <w:r w:rsidRPr="0089527A">
        <w:t>Page</w:t>
      </w:r>
    </w:p>
    <w:p w14:paraId="6EC20997" w14:textId="5777DB98" w:rsidR="00911AEB" w:rsidRPr="0089527A" w:rsidRDefault="00911AEB" w:rsidP="00783636">
      <w:pPr>
        <w:tabs>
          <w:tab w:val="right" w:pos="8280"/>
        </w:tabs>
        <w:spacing w:line="360" w:lineRule="auto"/>
      </w:pPr>
      <w:r w:rsidRPr="0089527A">
        <w:t>ABSTRACT</w:t>
      </w:r>
      <w:r w:rsidRPr="0089527A">
        <w:rPr>
          <w:cs/>
        </w:rPr>
        <w:tab/>
      </w:r>
      <w:r w:rsidR="00753DCD" w:rsidRPr="0089527A">
        <w:rPr>
          <w:cs/>
        </w:rPr>
        <w:t>(</w:t>
      </w:r>
      <w:r w:rsidR="00753DCD" w:rsidRPr="0089527A">
        <w:t>1</w:t>
      </w:r>
      <w:r w:rsidR="00753DCD" w:rsidRPr="0089527A">
        <w:rPr>
          <w:cs/>
        </w:rPr>
        <w:t>)</w:t>
      </w:r>
    </w:p>
    <w:p w14:paraId="24F6D414" w14:textId="2F7C3B31" w:rsidR="00911AEB" w:rsidRPr="0089527A" w:rsidRDefault="00911AEB" w:rsidP="00783636">
      <w:pPr>
        <w:tabs>
          <w:tab w:val="right" w:pos="8280"/>
        </w:tabs>
        <w:spacing w:line="360" w:lineRule="auto"/>
        <w:jc w:val="center"/>
        <w:rPr>
          <w:color w:val="FF0000"/>
        </w:rPr>
      </w:pPr>
    </w:p>
    <w:p w14:paraId="2C32BE3C" w14:textId="1B3A7BAE" w:rsidR="00911AEB" w:rsidRPr="0089527A" w:rsidRDefault="00911AEB" w:rsidP="00783636">
      <w:pPr>
        <w:tabs>
          <w:tab w:val="right" w:pos="8280"/>
        </w:tabs>
        <w:spacing w:line="360" w:lineRule="auto"/>
      </w:pPr>
      <w:r w:rsidRPr="0089527A">
        <w:t>ACKNOWLEDGEMENTS</w:t>
      </w:r>
      <w:r w:rsidRPr="0089527A">
        <w:rPr>
          <w:cs/>
        </w:rPr>
        <w:tab/>
      </w:r>
      <w:r w:rsidR="00753DCD" w:rsidRPr="0089527A">
        <w:rPr>
          <w:cs/>
        </w:rPr>
        <w:t>(</w:t>
      </w:r>
      <w:r w:rsidR="00753DCD" w:rsidRPr="0089527A">
        <w:t>2</w:t>
      </w:r>
      <w:r w:rsidR="00753DCD" w:rsidRPr="0089527A">
        <w:rPr>
          <w:cs/>
        </w:rPr>
        <w:t>)</w:t>
      </w:r>
    </w:p>
    <w:p w14:paraId="7203717A" w14:textId="77777777" w:rsidR="00A121CF" w:rsidRDefault="00A121CF" w:rsidP="00783636">
      <w:pPr>
        <w:tabs>
          <w:tab w:val="left" w:pos="7830"/>
          <w:tab w:val="right" w:pos="8280"/>
        </w:tabs>
        <w:spacing w:line="360" w:lineRule="auto"/>
        <w:rPr>
          <w:color w:val="FF0000"/>
        </w:rPr>
      </w:pPr>
    </w:p>
    <w:p w14:paraId="22589197" w14:textId="4BF78704" w:rsidR="00911AEB" w:rsidRPr="0089527A" w:rsidRDefault="00911AEB" w:rsidP="00783636">
      <w:pPr>
        <w:tabs>
          <w:tab w:val="left" w:pos="7830"/>
          <w:tab w:val="right" w:pos="8280"/>
        </w:tabs>
        <w:spacing w:line="360" w:lineRule="auto"/>
      </w:pPr>
      <w:r w:rsidRPr="0089527A">
        <w:t>LIST OF TABLES</w:t>
      </w:r>
      <w:r w:rsidRPr="0089527A">
        <w:rPr>
          <w:cs/>
        </w:rPr>
        <w:t xml:space="preserve"> </w:t>
      </w:r>
      <w:r w:rsidR="00753DCD" w:rsidRPr="0089527A">
        <w:rPr>
          <w:cs/>
        </w:rPr>
        <w:tab/>
      </w:r>
      <w:r w:rsidR="00572A1F" w:rsidRPr="0089527A">
        <w:tab/>
      </w:r>
      <w:r w:rsidR="00753DCD" w:rsidRPr="0089527A">
        <w:rPr>
          <w:cs/>
        </w:rPr>
        <w:t>(</w:t>
      </w:r>
      <w:r w:rsidR="00572A1F" w:rsidRPr="0089527A">
        <w:t>8</w:t>
      </w:r>
      <w:r w:rsidR="00746610" w:rsidRPr="0089527A">
        <w:rPr>
          <w:cs/>
        </w:rPr>
        <w:t>)</w:t>
      </w:r>
    </w:p>
    <w:p w14:paraId="269D2112" w14:textId="2D9C5CDB" w:rsidR="00746610" w:rsidRPr="0089527A" w:rsidRDefault="00746610" w:rsidP="00783636">
      <w:pPr>
        <w:tabs>
          <w:tab w:val="left" w:pos="7830"/>
          <w:tab w:val="right" w:pos="8280"/>
        </w:tabs>
        <w:spacing w:line="360" w:lineRule="auto"/>
        <w:jc w:val="center"/>
        <w:rPr>
          <w:color w:val="FF0000"/>
        </w:rPr>
      </w:pPr>
    </w:p>
    <w:p w14:paraId="2D506F3F" w14:textId="74287F29" w:rsidR="00AE72FC" w:rsidRPr="0089527A" w:rsidRDefault="00911AEB" w:rsidP="00783636">
      <w:pPr>
        <w:tabs>
          <w:tab w:val="right" w:pos="8280"/>
        </w:tabs>
        <w:spacing w:line="360" w:lineRule="auto"/>
      </w:pPr>
      <w:r w:rsidRPr="0089527A">
        <w:t>LIST OF FIGURES</w:t>
      </w:r>
      <w:r w:rsidRPr="0089527A">
        <w:rPr>
          <w:cs/>
        </w:rPr>
        <w:tab/>
      </w:r>
      <w:r w:rsidR="00572A1F" w:rsidRPr="0089527A">
        <w:rPr>
          <w:cs/>
        </w:rPr>
        <w:t>(</w:t>
      </w:r>
      <w:r w:rsidR="00572A1F" w:rsidRPr="0089527A">
        <w:t>9</w:t>
      </w:r>
      <w:r w:rsidR="00572A1F" w:rsidRPr="0089527A">
        <w:rPr>
          <w:cs/>
        </w:rPr>
        <w:t>)</w:t>
      </w:r>
    </w:p>
    <w:p w14:paraId="6902861C" w14:textId="62A3002B" w:rsidR="00AE72FC" w:rsidRPr="0089527A" w:rsidRDefault="00AE72FC" w:rsidP="00783636">
      <w:pPr>
        <w:tabs>
          <w:tab w:val="right" w:pos="8280"/>
        </w:tabs>
        <w:spacing w:line="360" w:lineRule="auto"/>
        <w:jc w:val="center"/>
        <w:rPr>
          <w:color w:val="FF0000"/>
        </w:rPr>
      </w:pPr>
    </w:p>
    <w:p w14:paraId="0A530997" w14:textId="180ADF05" w:rsidR="00AE72FC" w:rsidRPr="0089527A" w:rsidRDefault="00AE72FC" w:rsidP="00783636">
      <w:pPr>
        <w:tabs>
          <w:tab w:val="right" w:pos="8280"/>
        </w:tabs>
        <w:spacing w:line="360" w:lineRule="auto"/>
      </w:pPr>
      <w:r w:rsidRPr="0089527A">
        <w:t xml:space="preserve">LIST OF </w:t>
      </w:r>
      <w:r w:rsidR="0075768B" w:rsidRPr="0089527A">
        <w:t>SYMBOLS</w:t>
      </w:r>
      <w:r w:rsidR="0075768B" w:rsidRPr="0089527A">
        <w:rPr>
          <w:cs/>
        </w:rPr>
        <w:t>/</w:t>
      </w:r>
      <w:r w:rsidRPr="0089527A">
        <w:t>ABBREVIATIONS</w:t>
      </w:r>
      <w:r w:rsidRPr="0089527A">
        <w:rPr>
          <w:cs/>
        </w:rPr>
        <w:tab/>
      </w:r>
      <w:r w:rsidR="00572A1F" w:rsidRPr="0089527A">
        <w:rPr>
          <w:cs/>
        </w:rPr>
        <w:t>(</w:t>
      </w:r>
      <w:r w:rsidR="00572A1F" w:rsidRPr="0089527A">
        <w:t>10</w:t>
      </w:r>
      <w:r w:rsidR="00572A1F" w:rsidRPr="0089527A">
        <w:rPr>
          <w:cs/>
        </w:rPr>
        <w:t>)</w:t>
      </w:r>
    </w:p>
    <w:p w14:paraId="698E2C9C" w14:textId="77777777" w:rsidR="00A121CF" w:rsidRDefault="00A121CF" w:rsidP="00783636">
      <w:pPr>
        <w:tabs>
          <w:tab w:val="right" w:pos="8280"/>
        </w:tabs>
        <w:spacing w:line="360" w:lineRule="auto"/>
        <w:rPr>
          <w:color w:val="FF0000"/>
        </w:rPr>
      </w:pPr>
    </w:p>
    <w:p w14:paraId="1F3DFBFB" w14:textId="35A08153" w:rsidR="00F95F54" w:rsidRPr="0089527A" w:rsidRDefault="00F95F54" w:rsidP="00783636">
      <w:pPr>
        <w:tabs>
          <w:tab w:val="right" w:pos="8280"/>
        </w:tabs>
        <w:spacing w:line="360" w:lineRule="auto"/>
      </w:pPr>
      <w:r w:rsidRPr="0089527A">
        <w:t>CHAPTER 1 INTRODUCTION</w:t>
      </w:r>
      <w:r w:rsidR="00E10B5A" w:rsidRPr="0089527A">
        <w:tab/>
        <w:t>1</w:t>
      </w:r>
    </w:p>
    <w:p w14:paraId="57534B6A" w14:textId="656496A5" w:rsidR="00EE2DFE" w:rsidRPr="0089527A" w:rsidRDefault="00F95F54" w:rsidP="00783636">
      <w:pPr>
        <w:tabs>
          <w:tab w:val="right" w:pos="8280"/>
        </w:tabs>
        <w:spacing w:line="360" w:lineRule="auto"/>
        <w:ind w:left="720"/>
      </w:pPr>
      <w:r w:rsidRPr="0089527A">
        <w:t>1</w:t>
      </w:r>
      <w:r w:rsidRPr="0089527A">
        <w:rPr>
          <w:cs/>
        </w:rPr>
        <w:t>.</w:t>
      </w:r>
      <w:r w:rsidRPr="0089527A">
        <w:t>1</w:t>
      </w:r>
      <w:r w:rsidR="00A121CF">
        <w:t xml:space="preserve"> Background of the study</w:t>
      </w:r>
      <w:r w:rsidR="004220A1" w:rsidRPr="0089527A">
        <w:tab/>
      </w:r>
      <w:r w:rsidR="00A121CF">
        <w:t>1</w:t>
      </w:r>
    </w:p>
    <w:p w14:paraId="6C8E35C3" w14:textId="57BF1045" w:rsidR="00712931" w:rsidRPr="0089527A" w:rsidRDefault="00F95F54" w:rsidP="00783636">
      <w:pPr>
        <w:tabs>
          <w:tab w:val="right" w:pos="8280"/>
        </w:tabs>
        <w:spacing w:line="360" w:lineRule="auto"/>
        <w:ind w:left="720"/>
      </w:pPr>
      <w:r w:rsidRPr="0089527A">
        <w:t>1</w:t>
      </w:r>
      <w:r w:rsidRPr="0089527A">
        <w:rPr>
          <w:cs/>
        </w:rPr>
        <w:t>.</w:t>
      </w:r>
      <w:r w:rsidRPr="0089527A">
        <w:t>2</w:t>
      </w:r>
      <w:r w:rsidR="00A121CF">
        <w:t xml:space="preserve"> Problem Statement</w:t>
      </w:r>
      <w:r w:rsidR="004220A1" w:rsidRPr="0089527A">
        <w:tab/>
      </w:r>
      <w:r w:rsidR="00A121CF">
        <w:t>2</w:t>
      </w:r>
    </w:p>
    <w:p w14:paraId="26B15EEC" w14:textId="112DFF0D" w:rsidR="004220A1" w:rsidRDefault="00F95F54" w:rsidP="00783636">
      <w:pPr>
        <w:tabs>
          <w:tab w:val="right" w:pos="8280"/>
        </w:tabs>
        <w:spacing w:line="360" w:lineRule="auto"/>
        <w:ind w:left="720"/>
      </w:pPr>
      <w:r w:rsidRPr="0089527A">
        <w:t>1</w:t>
      </w:r>
      <w:r w:rsidRPr="0089527A">
        <w:rPr>
          <w:cs/>
        </w:rPr>
        <w:t>.</w:t>
      </w:r>
      <w:r w:rsidRPr="0089527A">
        <w:t xml:space="preserve">3 </w:t>
      </w:r>
      <w:r w:rsidR="00A121CF">
        <w:t>Research Objective</w:t>
      </w:r>
      <w:r w:rsidR="004220A1" w:rsidRPr="0089527A">
        <w:rPr>
          <w:cs/>
        </w:rPr>
        <w:tab/>
      </w:r>
      <w:r w:rsidR="00E0215D" w:rsidRPr="0089527A">
        <w:t>3</w:t>
      </w:r>
    </w:p>
    <w:p w14:paraId="4AB471BE" w14:textId="02BE5801" w:rsidR="00A121CF" w:rsidRDefault="00A121CF" w:rsidP="00783636">
      <w:pPr>
        <w:tabs>
          <w:tab w:val="right" w:pos="8280"/>
        </w:tabs>
        <w:spacing w:line="360" w:lineRule="auto"/>
        <w:ind w:left="720"/>
      </w:pPr>
      <w:r>
        <w:t>1.4 Research Question</w:t>
      </w:r>
      <w:r>
        <w:tab/>
        <w:t>4</w:t>
      </w:r>
    </w:p>
    <w:p w14:paraId="2E6D4BCA" w14:textId="49080ED8" w:rsidR="00A121CF" w:rsidRPr="0089527A" w:rsidRDefault="00A121CF" w:rsidP="00783636">
      <w:pPr>
        <w:tabs>
          <w:tab w:val="right" w:pos="8280"/>
        </w:tabs>
        <w:spacing w:line="360" w:lineRule="auto"/>
        <w:ind w:left="720"/>
      </w:pPr>
      <w:r>
        <w:t>1.5 Scope of the study</w:t>
      </w:r>
      <w:r>
        <w:tab/>
        <w:t>5</w:t>
      </w:r>
    </w:p>
    <w:p w14:paraId="7D0973FA" w14:textId="5775FD8F" w:rsidR="00026DC1" w:rsidRPr="0089527A" w:rsidRDefault="00026DC1" w:rsidP="00783636">
      <w:pPr>
        <w:tabs>
          <w:tab w:val="right" w:pos="8280"/>
        </w:tabs>
        <w:spacing w:line="360" w:lineRule="auto"/>
        <w:jc w:val="center"/>
        <w:rPr>
          <w:color w:val="FF0000"/>
        </w:rPr>
      </w:pPr>
    </w:p>
    <w:p w14:paraId="45B66E81" w14:textId="72B7CE03" w:rsidR="00522D92" w:rsidRPr="0089527A" w:rsidRDefault="00F95F54" w:rsidP="00783636">
      <w:pPr>
        <w:tabs>
          <w:tab w:val="right" w:pos="8280"/>
        </w:tabs>
        <w:spacing w:line="360" w:lineRule="auto"/>
      </w:pPr>
      <w:r w:rsidRPr="0089527A">
        <w:t xml:space="preserve">CHAPTER 2 REVIEW OF LITERATURE </w:t>
      </w:r>
      <w:r w:rsidRPr="0089527A">
        <w:tab/>
        <w:t>5</w:t>
      </w:r>
    </w:p>
    <w:p w14:paraId="45517EFF" w14:textId="38FB03BC" w:rsidR="00522D92" w:rsidRPr="0089527A" w:rsidRDefault="00E62FC3" w:rsidP="00783636">
      <w:pPr>
        <w:tabs>
          <w:tab w:val="right" w:pos="8280"/>
        </w:tabs>
        <w:spacing w:line="360" w:lineRule="auto"/>
        <w:ind w:left="720"/>
      </w:pPr>
      <w:r w:rsidRPr="0089527A">
        <w:t>2</w:t>
      </w:r>
      <w:r w:rsidRPr="0089527A">
        <w:rPr>
          <w:cs/>
        </w:rPr>
        <w:t>.</w:t>
      </w:r>
      <w:r w:rsidRPr="0089527A">
        <w:t xml:space="preserve">1 </w:t>
      </w:r>
      <w:r w:rsidR="00856836">
        <w:t>Base stock policy in inventory management</w:t>
      </w:r>
      <w:r w:rsidR="004220A1" w:rsidRPr="0089527A">
        <w:tab/>
      </w:r>
      <w:r w:rsidR="00E0215D" w:rsidRPr="0089527A">
        <w:t>5</w:t>
      </w:r>
    </w:p>
    <w:p w14:paraId="69CA406C" w14:textId="1A39166F" w:rsidR="004220A1" w:rsidRPr="0089527A" w:rsidRDefault="00F95F54" w:rsidP="00783636">
      <w:pPr>
        <w:tabs>
          <w:tab w:val="right" w:pos="8280"/>
        </w:tabs>
        <w:spacing w:line="360" w:lineRule="auto"/>
        <w:ind w:left="720"/>
      </w:pPr>
      <w:r w:rsidRPr="0089527A">
        <w:t>2</w:t>
      </w:r>
      <w:r w:rsidRPr="0089527A">
        <w:rPr>
          <w:cs/>
        </w:rPr>
        <w:t>.</w:t>
      </w:r>
      <w:r w:rsidRPr="0089527A">
        <w:t xml:space="preserve">2 </w:t>
      </w:r>
      <w:r w:rsidR="001D02BF">
        <w:t>Simulation-Based Invent</w:t>
      </w:r>
      <w:r w:rsidR="00C55919">
        <w:t>ory Optimization</w:t>
      </w:r>
      <w:r w:rsidR="004220A1" w:rsidRPr="0089527A">
        <w:tab/>
      </w:r>
      <w:r w:rsidR="00E0215D" w:rsidRPr="0089527A">
        <w:t>7</w:t>
      </w:r>
    </w:p>
    <w:p w14:paraId="31E8769B" w14:textId="6397677B" w:rsidR="00F95F54" w:rsidRPr="0089527A" w:rsidRDefault="00F95F54" w:rsidP="00783636">
      <w:pPr>
        <w:tabs>
          <w:tab w:val="right" w:pos="8280"/>
        </w:tabs>
        <w:spacing w:line="360" w:lineRule="auto"/>
        <w:ind w:left="720"/>
      </w:pPr>
      <w:r w:rsidRPr="0089527A">
        <w:t>2</w:t>
      </w:r>
      <w:r w:rsidRPr="0089527A">
        <w:rPr>
          <w:cs/>
        </w:rPr>
        <w:t>.</w:t>
      </w:r>
      <w:r w:rsidRPr="0089527A">
        <w:t>3</w:t>
      </w:r>
      <w:r w:rsidR="00C55919">
        <w:t xml:space="preserve"> Cost minimization in inventory control</w:t>
      </w:r>
      <w:r w:rsidR="004220A1" w:rsidRPr="0089527A">
        <w:rPr>
          <w:cs/>
        </w:rPr>
        <w:tab/>
      </w:r>
      <w:r w:rsidR="00E0215D" w:rsidRPr="0089527A">
        <w:t>7</w:t>
      </w:r>
    </w:p>
    <w:p w14:paraId="6A92CF4C" w14:textId="32340EAB" w:rsidR="004220A1" w:rsidRPr="0089527A" w:rsidRDefault="00F95F54" w:rsidP="00783636">
      <w:pPr>
        <w:tabs>
          <w:tab w:val="right" w:pos="8280"/>
        </w:tabs>
        <w:spacing w:line="360" w:lineRule="auto"/>
        <w:ind w:left="720"/>
      </w:pPr>
      <w:r w:rsidRPr="0089527A">
        <w:t>2</w:t>
      </w:r>
      <w:r w:rsidRPr="0089527A">
        <w:rPr>
          <w:cs/>
        </w:rPr>
        <w:t>.</w:t>
      </w:r>
      <w:r w:rsidRPr="0089527A">
        <w:t>4</w:t>
      </w:r>
      <w:r w:rsidR="00C55919">
        <w:t xml:space="preserve"> Application of  based-stock policy in excel-based simulation</w:t>
      </w:r>
      <w:r w:rsidR="004220A1" w:rsidRPr="0089527A">
        <w:tab/>
      </w:r>
      <w:r w:rsidR="006F3EE8" w:rsidRPr="0089527A">
        <w:t>8</w:t>
      </w:r>
    </w:p>
    <w:p w14:paraId="73E24247" w14:textId="77777777" w:rsidR="00C55919" w:rsidRDefault="00856836" w:rsidP="00C55919">
      <w:pPr>
        <w:tabs>
          <w:tab w:val="right" w:pos="8280"/>
        </w:tabs>
        <w:spacing w:line="360" w:lineRule="auto"/>
        <w:rPr>
          <w:color w:val="FF0000"/>
        </w:rPr>
      </w:pPr>
      <w:r>
        <w:tab/>
      </w:r>
    </w:p>
    <w:p w14:paraId="3F197419" w14:textId="75633E69" w:rsidR="004220A1" w:rsidRPr="00C55919" w:rsidRDefault="00C55919" w:rsidP="00783636">
      <w:pPr>
        <w:tabs>
          <w:tab w:val="right" w:pos="8280"/>
        </w:tabs>
        <w:spacing w:line="360" w:lineRule="auto"/>
      </w:pPr>
      <w:r w:rsidRPr="0089527A">
        <w:t xml:space="preserve">CHAPTER 3 </w:t>
      </w:r>
      <w:r w:rsidRPr="00856836">
        <w:t>Methodology</w:t>
      </w:r>
      <w:r>
        <w:tab/>
        <w:t>10</w:t>
      </w:r>
    </w:p>
    <w:p w14:paraId="4E87A7DE" w14:textId="2A6947C4" w:rsidR="00562BEC" w:rsidRPr="0089527A" w:rsidRDefault="007D65AF" w:rsidP="00783636">
      <w:pPr>
        <w:tabs>
          <w:tab w:val="right" w:pos="8280"/>
        </w:tabs>
        <w:spacing w:line="360" w:lineRule="auto"/>
        <w:ind w:left="720"/>
      </w:pPr>
      <w:r w:rsidRPr="0089527A">
        <w:t>3</w:t>
      </w:r>
      <w:r w:rsidRPr="0089527A">
        <w:rPr>
          <w:cs/>
        </w:rPr>
        <w:t>.</w:t>
      </w:r>
      <w:r w:rsidRPr="0089527A">
        <w:t>1</w:t>
      </w:r>
      <w:r w:rsidR="00E62FC3" w:rsidRPr="0089527A">
        <w:rPr>
          <w:cs/>
        </w:rPr>
        <w:t xml:space="preserve"> </w:t>
      </w:r>
      <w:r w:rsidR="004F6C35" w:rsidRPr="004F6C35">
        <w:rPr>
          <w:color w:val="000000" w:themeColor="text1"/>
        </w:rPr>
        <w:t>Research Design and Approach</w:t>
      </w:r>
      <w:r w:rsidR="00562BEC" w:rsidRPr="0089527A">
        <w:tab/>
      </w:r>
      <w:r w:rsidR="006F3EE8" w:rsidRPr="0089527A">
        <w:t>10</w:t>
      </w:r>
    </w:p>
    <w:p w14:paraId="18E4059A" w14:textId="5F58CAE0" w:rsidR="004F6C35" w:rsidRDefault="00F95F54" w:rsidP="004F6C35">
      <w:pPr>
        <w:spacing w:line="360" w:lineRule="auto"/>
        <w:ind w:firstLine="720"/>
        <w:rPr>
          <w:b/>
          <w:bCs/>
          <w:color w:val="000000" w:themeColor="text1"/>
        </w:rPr>
      </w:pPr>
      <w:r w:rsidRPr="0089527A">
        <w:t>3</w:t>
      </w:r>
      <w:r w:rsidRPr="0089527A">
        <w:rPr>
          <w:cs/>
        </w:rPr>
        <w:t>.</w:t>
      </w:r>
      <w:r w:rsidRPr="0089527A">
        <w:t xml:space="preserve">2 </w:t>
      </w:r>
      <w:r w:rsidR="004F6C35" w:rsidRPr="004F6C35">
        <w:rPr>
          <w:color w:val="000000" w:themeColor="text1"/>
        </w:rPr>
        <w:t>Parameter Definition and Initalization</w:t>
      </w:r>
    </w:p>
    <w:p w14:paraId="0D1FED9B" w14:textId="77777777" w:rsidR="007429E4" w:rsidRDefault="00F95F54" w:rsidP="004F6C35">
      <w:pPr>
        <w:tabs>
          <w:tab w:val="right" w:pos="8280"/>
        </w:tabs>
        <w:spacing w:line="360" w:lineRule="auto"/>
        <w:ind w:left="720"/>
        <w:rPr>
          <w:color w:val="000000" w:themeColor="text1"/>
        </w:rPr>
      </w:pPr>
      <w:r w:rsidRPr="0089527A">
        <w:t>3</w:t>
      </w:r>
      <w:r w:rsidRPr="0089527A">
        <w:rPr>
          <w:cs/>
        </w:rPr>
        <w:t>.</w:t>
      </w:r>
      <w:r w:rsidRPr="0089527A">
        <w:t xml:space="preserve">3 </w:t>
      </w:r>
      <w:r w:rsidR="00D42F36" w:rsidRPr="00D42F36">
        <w:rPr>
          <w:color w:val="000000" w:themeColor="text1"/>
        </w:rPr>
        <w:t>Data Collection</w:t>
      </w:r>
    </w:p>
    <w:p w14:paraId="240BC544" w14:textId="77777777" w:rsidR="007429E4" w:rsidRDefault="007429E4" w:rsidP="004F6C35">
      <w:pPr>
        <w:tabs>
          <w:tab w:val="right" w:pos="8280"/>
        </w:tabs>
        <w:spacing w:line="360" w:lineRule="auto"/>
        <w:ind w:left="720"/>
      </w:pPr>
      <w:r>
        <w:t>3.4 Model Development</w:t>
      </w:r>
    </w:p>
    <w:p w14:paraId="39ABE2E5" w14:textId="2D35D979" w:rsidR="00562BEC" w:rsidRPr="0089527A" w:rsidRDefault="007429E4" w:rsidP="004F6C35">
      <w:pPr>
        <w:tabs>
          <w:tab w:val="right" w:pos="8280"/>
        </w:tabs>
        <w:spacing w:line="360" w:lineRule="auto"/>
        <w:ind w:left="720"/>
      </w:pPr>
      <w:r>
        <w:t xml:space="preserve">3.5 </w:t>
      </w:r>
      <w:r w:rsidRPr="007429E4">
        <w:t>Inventory Optimization Methodology for Lost Sales Model</w:t>
      </w:r>
      <w:r w:rsidR="00562BEC" w:rsidRPr="0089527A">
        <w:tab/>
      </w:r>
      <w:r w:rsidR="006F3EE8" w:rsidRPr="0089527A">
        <w:t>12</w:t>
      </w:r>
    </w:p>
    <w:p w14:paraId="490124FA" w14:textId="7BAD324C" w:rsidR="0057457B" w:rsidRDefault="0057457B" w:rsidP="00783636">
      <w:pPr>
        <w:tabs>
          <w:tab w:val="right" w:pos="8280"/>
        </w:tabs>
        <w:spacing w:line="360" w:lineRule="auto"/>
        <w:jc w:val="center"/>
      </w:pPr>
    </w:p>
    <w:p w14:paraId="4A353AA1" w14:textId="77777777" w:rsidR="007429E4" w:rsidRPr="0089527A" w:rsidRDefault="007429E4" w:rsidP="00783636">
      <w:pPr>
        <w:tabs>
          <w:tab w:val="right" w:pos="8280"/>
        </w:tabs>
        <w:spacing w:line="360" w:lineRule="auto"/>
        <w:jc w:val="center"/>
        <w:rPr>
          <w:color w:val="FF0000"/>
        </w:rPr>
      </w:pPr>
    </w:p>
    <w:p w14:paraId="4A4B8FD1" w14:textId="1C6E8A0A" w:rsidR="00740486" w:rsidRPr="0089527A" w:rsidRDefault="007B6DB3" w:rsidP="00783636">
      <w:pPr>
        <w:tabs>
          <w:tab w:val="right" w:pos="8280"/>
        </w:tabs>
        <w:spacing w:line="360" w:lineRule="auto"/>
        <w:ind w:left="576" w:hanging="567"/>
      </w:pPr>
      <w:r w:rsidRPr="0089527A">
        <w:t xml:space="preserve">CHAPTER 4 </w:t>
      </w:r>
      <w:r w:rsidR="007356C2" w:rsidRPr="0089527A">
        <w:t>INSERT TOPIC</w:t>
      </w:r>
      <w:r w:rsidRPr="0089527A">
        <w:tab/>
        <w:t>22</w:t>
      </w:r>
    </w:p>
    <w:p w14:paraId="21B2A3E9" w14:textId="2B0EB2CE" w:rsidR="004220A1" w:rsidRPr="0089527A" w:rsidRDefault="0031456D" w:rsidP="00783636">
      <w:pPr>
        <w:tabs>
          <w:tab w:val="right" w:pos="8280"/>
        </w:tabs>
        <w:spacing w:line="360" w:lineRule="auto"/>
        <w:ind w:left="720"/>
      </w:pPr>
      <w:r w:rsidRPr="0089527A">
        <w:t>4</w:t>
      </w:r>
      <w:r w:rsidRPr="0089527A">
        <w:rPr>
          <w:cs/>
        </w:rPr>
        <w:t>.</w:t>
      </w:r>
      <w:r w:rsidR="007B6DB3" w:rsidRPr="0089527A">
        <w:t xml:space="preserve">1 </w:t>
      </w:r>
      <w:r w:rsidR="004728F5">
        <w:t>Inventory</w:t>
      </w:r>
      <w:r w:rsidR="004220A1" w:rsidRPr="0089527A">
        <w:tab/>
      </w:r>
      <w:r w:rsidR="006F3EE8" w:rsidRPr="0089527A">
        <w:t>22</w:t>
      </w:r>
    </w:p>
    <w:p w14:paraId="55D40F34" w14:textId="3A6E6283" w:rsidR="002A1035" w:rsidRPr="0089527A" w:rsidRDefault="002A1035" w:rsidP="00783636">
      <w:pPr>
        <w:tabs>
          <w:tab w:val="right" w:pos="8280"/>
        </w:tabs>
        <w:spacing w:line="360" w:lineRule="auto"/>
        <w:jc w:val="center"/>
        <w:rPr>
          <w:color w:val="FF0000"/>
        </w:rPr>
      </w:pPr>
    </w:p>
    <w:p w14:paraId="778E3B29" w14:textId="77777777" w:rsidR="0075768B" w:rsidRPr="0089527A" w:rsidRDefault="0075768B">
      <w:r w:rsidRPr="0089527A">
        <w:rPr>
          <w:cs/>
        </w:rPr>
        <w:br w:type="page"/>
      </w:r>
    </w:p>
    <w:p w14:paraId="54C922BE" w14:textId="1C3D5262" w:rsidR="00740486" w:rsidRPr="0089527A" w:rsidRDefault="001B47EA" w:rsidP="00783636">
      <w:pPr>
        <w:tabs>
          <w:tab w:val="right" w:pos="8280"/>
        </w:tabs>
        <w:spacing w:line="360" w:lineRule="auto"/>
        <w:ind w:left="576" w:hanging="567"/>
      </w:pPr>
      <w:r w:rsidRPr="0089527A">
        <w:lastRenderedPageBreak/>
        <w:t xml:space="preserve">CHAPTER 5 </w:t>
      </w:r>
      <w:r w:rsidR="007356C2" w:rsidRPr="0089527A">
        <w:t>INSERT TOPIC</w:t>
      </w:r>
      <w:r w:rsidRPr="0089527A">
        <w:tab/>
        <w:t>62</w:t>
      </w:r>
    </w:p>
    <w:p w14:paraId="40AC74A6" w14:textId="097AD63A" w:rsidR="004220A1" w:rsidRPr="0089527A" w:rsidRDefault="00427CE1" w:rsidP="00783636">
      <w:pPr>
        <w:tabs>
          <w:tab w:val="right" w:pos="8280"/>
        </w:tabs>
        <w:spacing w:line="360" w:lineRule="auto"/>
        <w:ind w:left="720"/>
      </w:pPr>
      <w:r w:rsidRPr="0089527A">
        <w:t>5</w:t>
      </w:r>
      <w:r w:rsidRPr="0089527A">
        <w:rPr>
          <w:cs/>
        </w:rPr>
        <w:t>.</w:t>
      </w:r>
      <w:r w:rsidRPr="0089527A">
        <w:t>1</w:t>
      </w:r>
      <w:r w:rsidR="002A1035" w:rsidRPr="0089527A">
        <w:rPr>
          <w:cs/>
        </w:rPr>
        <w:t xml:space="preserve"> </w:t>
      </w:r>
      <w:r w:rsidR="00030357">
        <w:t>Optimization</w:t>
      </w:r>
      <w:r w:rsidR="004220A1" w:rsidRPr="0089527A">
        <w:tab/>
      </w:r>
      <w:r w:rsidR="00B067F1" w:rsidRPr="0089527A">
        <w:t>62</w:t>
      </w:r>
    </w:p>
    <w:p w14:paraId="3303E1BE" w14:textId="3615588C" w:rsidR="004220A1" w:rsidRPr="0089527A" w:rsidRDefault="00427CE1" w:rsidP="00783636">
      <w:pPr>
        <w:tabs>
          <w:tab w:val="right" w:pos="8280"/>
        </w:tabs>
        <w:spacing w:line="360" w:lineRule="auto"/>
        <w:ind w:left="720"/>
      </w:pPr>
      <w:r w:rsidRPr="0089527A">
        <w:t>5</w:t>
      </w:r>
      <w:r w:rsidRPr="0089527A">
        <w:rPr>
          <w:cs/>
        </w:rPr>
        <w:t>.</w:t>
      </w:r>
      <w:r w:rsidRPr="0089527A">
        <w:t xml:space="preserve">2 </w:t>
      </w:r>
      <w:r w:rsidR="00030357">
        <w:t>Inventory</w:t>
      </w:r>
      <w:r w:rsidR="004220A1" w:rsidRPr="0089527A">
        <w:tab/>
      </w:r>
      <w:r w:rsidR="00B067F1" w:rsidRPr="0089527A">
        <w:t>63</w:t>
      </w:r>
    </w:p>
    <w:p w14:paraId="36F7FCE8" w14:textId="3E6F8173" w:rsidR="004220A1" w:rsidRPr="0089527A" w:rsidRDefault="004220A1" w:rsidP="00783636">
      <w:pPr>
        <w:tabs>
          <w:tab w:val="right" w:pos="8280"/>
        </w:tabs>
        <w:spacing w:line="360" w:lineRule="auto"/>
        <w:jc w:val="center"/>
        <w:rPr>
          <w:color w:val="FF0000"/>
        </w:rPr>
      </w:pPr>
    </w:p>
    <w:p w14:paraId="18997985" w14:textId="77777777" w:rsidR="00746610" w:rsidRPr="0089527A" w:rsidRDefault="00953B99" w:rsidP="00783636">
      <w:pPr>
        <w:pStyle w:val="Heading1"/>
        <w:tabs>
          <w:tab w:val="right" w:pos="8280"/>
        </w:tabs>
        <w:spacing w:line="360" w:lineRule="auto"/>
        <w:jc w:val="left"/>
        <w:rPr>
          <w:rFonts w:eastAsiaTheme="minorHAnsi"/>
          <w:b w:val="0"/>
          <w:bCs w:val="0"/>
          <w:caps w:val="0"/>
          <w:color w:val="auto"/>
          <w:sz w:val="24"/>
          <w:szCs w:val="24"/>
        </w:rPr>
      </w:pPr>
      <w:r w:rsidRPr="0089527A">
        <w:rPr>
          <w:b w:val="0"/>
          <w:bCs w:val="0"/>
          <w:caps w:val="0"/>
          <w:sz w:val="24"/>
          <w:szCs w:val="24"/>
        </w:rPr>
        <w:t>REFER</w:t>
      </w:r>
      <w:r w:rsidR="00DD1684" w:rsidRPr="0089527A">
        <w:rPr>
          <w:b w:val="0"/>
          <w:bCs w:val="0"/>
          <w:caps w:val="0"/>
          <w:sz w:val="24"/>
          <w:szCs w:val="24"/>
        </w:rPr>
        <w:t>ENCES</w:t>
      </w:r>
      <w:r w:rsidR="004220A1" w:rsidRPr="0089527A">
        <w:rPr>
          <w:cs/>
        </w:rPr>
        <w:tab/>
      </w:r>
      <w:r w:rsidR="00B067F1" w:rsidRPr="0089527A">
        <w:rPr>
          <w:rFonts w:eastAsiaTheme="minorHAnsi"/>
          <w:b w:val="0"/>
          <w:bCs w:val="0"/>
          <w:caps w:val="0"/>
          <w:color w:val="auto"/>
          <w:sz w:val="24"/>
          <w:szCs w:val="24"/>
        </w:rPr>
        <w:t>64</w:t>
      </w:r>
    </w:p>
    <w:p w14:paraId="3333E1C2" w14:textId="2D60D8AB" w:rsidR="00746610" w:rsidRPr="0089527A" w:rsidRDefault="00746610" w:rsidP="00783636">
      <w:pPr>
        <w:pStyle w:val="Heading1"/>
        <w:tabs>
          <w:tab w:val="right" w:pos="8280"/>
        </w:tabs>
        <w:spacing w:line="360" w:lineRule="auto"/>
        <w:rPr>
          <w:rFonts w:eastAsiaTheme="minorHAnsi"/>
          <w:b w:val="0"/>
          <w:bCs w:val="0"/>
          <w:caps w:val="0"/>
          <w:color w:val="FF0000"/>
          <w:sz w:val="24"/>
          <w:szCs w:val="24"/>
        </w:rPr>
      </w:pPr>
    </w:p>
    <w:p w14:paraId="6225EF9D" w14:textId="52D7931F" w:rsidR="00A61F08" w:rsidRPr="0089527A" w:rsidRDefault="00DD1684" w:rsidP="00783636">
      <w:pPr>
        <w:pStyle w:val="Heading1"/>
        <w:tabs>
          <w:tab w:val="right" w:pos="8280"/>
        </w:tabs>
        <w:spacing w:line="360" w:lineRule="auto"/>
        <w:jc w:val="left"/>
        <w:rPr>
          <w:b w:val="0"/>
          <w:bCs w:val="0"/>
          <w:caps w:val="0"/>
          <w:sz w:val="24"/>
          <w:szCs w:val="24"/>
        </w:rPr>
      </w:pPr>
      <w:r w:rsidRPr="0089527A">
        <w:rPr>
          <w:b w:val="0"/>
          <w:bCs w:val="0"/>
          <w:caps w:val="0"/>
          <w:sz w:val="24"/>
          <w:szCs w:val="24"/>
        </w:rPr>
        <w:t>APPENDICES</w:t>
      </w:r>
    </w:p>
    <w:p w14:paraId="44CED146" w14:textId="333ADF1A" w:rsidR="00D0432F" w:rsidRPr="0089527A" w:rsidRDefault="00DD1684" w:rsidP="00783636">
      <w:pPr>
        <w:tabs>
          <w:tab w:val="right" w:pos="8280"/>
        </w:tabs>
        <w:spacing w:line="360" w:lineRule="auto"/>
        <w:ind w:left="720"/>
      </w:pPr>
      <w:r w:rsidRPr="0089527A">
        <w:t>APPENDIX A</w:t>
      </w:r>
      <w:r w:rsidRPr="0089527A">
        <w:tab/>
        <w:t>65</w:t>
      </w:r>
    </w:p>
    <w:p w14:paraId="4D3F3DC0" w14:textId="26EDB2AD" w:rsidR="00D0432F" w:rsidRPr="0089527A" w:rsidRDefault="00DD1684" w:rsidP="00783636">
      <w:pPr>
        <w:tabs>
          <w:tab w:val="right" w:pos="8280"/>
        </w:tabs>
        <w:spacing w:line="360" w:lineRule="auto"/>
        <w:ind w:left="720"/>
      </w:pPr>
      <w:r w:rsidRPr="0089527A">
        <w:t>APPENDIX B</w:t>
      </w:r>
      <w:r w:rsidRPr="0089527A">
        <w:tab/>
        <w:t>66</w:t>
      </w:r>
    </w:p>
    <w:p w14:paraId="0AC56068" w14:textId="7764DB7B" w:rsidR="00DD1684" w:rsidRPr="0089527A" w:rsidRDefault="00DD1684" w:rsidP="00783636">
      <w:pPr>
        <w:tabs>
          <w:tab w:val="right" w:pos="8280"/>
        </w:tabs>
        <w:spacing w:line="360" w:lineRule="auto"/>
        <w:jc w:val="center"/>
        <w:rPr>
          <w:color w:val="FF0000"/>
        </w:rPr>
      </w:pPr>
    </w:p>
    <w:p w14:paraId="395B6FC6" w14:textId="3F695824" w:rsidR="00DD1684" w:rsidRPr="0089527A" w:rsidRDefault="00DD1684" w:rsidP="00783636">
      <w:pPr>
        <w:tabs>
          <w:tab w:val="right" w:pos="8280"/>
        </w:tabs>
        <w:spacing w:line="360" w:lineRule="auto"/>
      </w:pPr>
      <w:r w:rsidRPr="0089527A">
        <w:t>BIOGRAPHY</w:t>
      </w:r>
      <w:r w:rsidRPr="0089527A">
        <w:tab/>
        <w:t>67</w:t>
      </w:r>
      <w:r w:rsidRPr="0089527A">
        <w:tab/>
      </w:r>
    </w:p>
    <w:p w14:paraId="0DE76BA2" w14:textId="77777777" w:rsidR="00746610" w:rsidRPr="0089527A" w:rsidRDefault="00746610">
      <w:pPr>
        <w:rPr>
          <w:b/>
          <w:bCs/>
          <w:sz w:val="28"/>
          <w:szCs w:val="28"/>
        </w:rPr>
      </w:pPr>
      <w:r w:rsidRPr="0089527A">
        <w:rPr>
          <w:b/>
          <w:bCs/>
          <w:sz w:val="28"/>
          <w:szCs w:val="28"/>
          <w:cs/>
        </w:rPr>
        <w:br w:type="page"/>
      </w:r>
    </w:p>
    <w:p w14:paraId="7DD99992" w14:textId="6D692821" w:rsidR="00D227CE" w:rsidRPr="0089527A" w:rsidRDefault="00124602" w:rsidP="004E68E1">
      <w:pPr>
        <w:spacing w:line="360" w:lineRule="auto"/>
        <w:jc w:val="center"/>
        <w:rPr>
          <w:b/>
          <w:bCs/>
          <w:sz w:val="28"/>
          <w:szCs w:val="28"/>
        </w:rPr>
      </w:pPr>
      <w:r>
        <w:rPr>
          <w:b/>
          <w:bCs/>
          <w:sz w:val="28"/>
          <w:szCs w:val="28"/>
        </w:rPr>
        <w:lastRenderedPageBreak/>
        <w:t>LIST OF TABLES</w:t>
      </w:r>
    </w:p>
    <w:p w14:paraId="6315BABD" w14:textId="365BD2A7" w:rsidR="004E68E1" w:rsidRPr="0089527A" w:rsidRDefault="004E68E1" w:rsidP="004E68E1">
      <w:pPr>
        <w:spacing w:line="360" w:lineRule="auto"/>
        <w:jc w:val="center"/>
        <w:rPr>
          <w:b/>
          <w:bCs/>
          <w:color w:val="FF0000"/>
          <w:sz w:val="28"/>
          <w:szCs w:val="28"/>
        </w:rPr>
      </w:pPr>
    </w:p>
    <w:p w14:paraId="1FE57CB0" w14:textId="4E167EBD" w:rsidR="00D227CE" w:rsidRPr="0089527A" w:rsidRDefault="00124602" w:rsidP="003262D0">
      <w:pPr>
        <w:tabs>
          <w:tab w:val="right" w:pos="8280"/>
        </w:tabs>
        <w:spacing w:line="360" w:lineRule="auto"/>
      </w:pPr>
      <w:r>
        <w:t>Tables</w:t>
      </w:r>
      <w:r w:rsidR="00D227CE" w:rsidRPr="0089527A">
        <w:tab/>
        <w:t>Page</w:t>
      </w:r>
    </w:p>
    <w:p w14:paraId="41ED2F26" w14:textId="7D7EA684" w:rsidR="00D227CE" w:rsidRPr="0089527A" w:rsidRDefault="00124602" w:rsidP="00874743">
      <w:pPr>
        <w:tabs>
          <w:tab w:val="right" w:pos="8280"/>
        </w:tabs>
        <w:spacing w:line="360" w:lineRule="auto"/>
        <w:ind w:left="360" w:hanging="360"/>
      </w:pPr>
      <w:r>
        <w:t>2.1</w:t>
      </w:r>
      <w:r w:rsidR="004F6C35">
        <w:t xml:space="preserve"> </w:t>
      </w:r>
      <w:r w:rsidR="00074A86">
        <w:t>Total Demand</w:t>
      </w:r>
      <w:r w:rsidR="00D227CE" w:rsidRPr="0089527A">
        <w:tab/>
      </w:r>
      <w:r w:rsidR="00513CDB" w:rsidRPr="0089527A">
        <w:t>11</w:t>
      </w:r>
    </w:p>
    <w:p w14:paraId="5AD56AB6" w14:textId="56495AD3" w:rsidR="004F6C35" w:rsidRPr="0089527A" w:rsidRDefault="00EE587C" w:rsidP="004F6C35">
      <w:pPr>
        <w:tabs>
          <w:tab w:val="right" w:pos="8280"/>
        </w:tabs>
        <w:spacing w:line="360" w:lineRule="auto"/>
      </w:pPr>
      <w:r w:rsidRPr="0089527A">
        <w:t>3</w:t>
      </w:r>
      <w:r w:rsidR="004B59FC" w:rsidRPr="0089527A">
        <w:rPr>
          <w:cs/>
        </w:rPr>
        <w:t>.</w:t>
      </w:r>
      <w:r w:rsidR="004B59FC" w:rsidRPr="0089527A">
        <w:t>1</w:t>
      </w:r>
      <w:r w:rsidR="004F6C35" w:rsidRPr="004F6C35">
        <w:t xml:space="preserve"> </w:t>
      </w:r>
      <w:r w:rsidR="004F6C35">
        <w:t>Input Parameters Used for Inventory Simulation and Optimization</w:t>
      </w:r>
    </w:p>
    <w:p w14:paraId="3710C99E" w14:textId="77777777" w:rsidR="00A10B3C" w:rsidRDefault="00A10B3C" w:rsidP="00110785">
      <w:pPr>
        <w:spacing w:line="360" w:lineRule="auto"/>
        <w:jc w:val="center"/>
      </w:pPr>
    </w:p>
    <w:p w14:paraId="77E37C05" w14:textId="3ECF7037" w:rsidR="00D227CE" w:rsidRPr="0089527A" w:rsidRDefault="00110785" w:rsidP="00110785">
      <w:pPr>
        <w:spacing w:line="360" w:lineRule="auto"/>
        <w:jc w:val="center"/>
        <w:rPr>
          <w:b/>
          <w:bCs/>
          <w:sz w:val="28"/>
          <w:szCs w:val="28"/>
        </w:rPr>
      </w:pPr>
      <w:r w:rsidRPr="0089527A">
        <w:rPr>
          <w:b/>
          <w:bCs/>
          <w:sz w:val="28"/>
          <w:szCs w:val="28"/>
        </w:rPr>
        <w:t>LIST OF FIGURES</w:t>
      </w:r>
    </w:p>
    <w:p w14:paraId="2F073377" w14:textId="3C5E4FB5" w:rsidR="00110785" w:rsidRPr="0089527A" w:rsidRDefault="00110785" w:rsidP="00110785">
      <w:pPr>
        <w:spacing w:line="360" w:lineRule="auto"/>
        <w:jc w:val="center"/>
        <w:rPr>
          <w:b/>
          <w:bCs/>
          <w:color w:val="FF0000"/>
          <w:sz w:val="28"/>
          <w:szCs w:val="28"/>
        </w:rPr>
      </w:pPr>
    </w:p>
    <w:p w14:paraId="499A578F" w14:textId="77777777" w:rsidR="00FB4289" w:rsidRPr="0089527A" w:rsidRDefault="00D227CE" w:rsidP="0009272D">
      <w:pPr>
        <w:tabs>
          <w:tab w:val="right" w:pos="8280"/>
        </w:tabs>
        <w:spacing w:line="360" w:lineRule="auto"/>
      </w:pPr>
      <w:r w:rsidRPr="0089527A">
        <w:t>Figures</w:t>
      </w:r>
      <w:r w:rsidRPr="0089527A">
        <w:rPr>
          <w:cs/>
        </w:rPr>
        <w:tab/>
      </w:r>
      <w:r w:rsidRPr="0089527A">
        <w:t>Page</w:t>
      </w:r>
    </w:p>
    <w:p w14:paraId="00FDB23A" w14:textId="1BCD2FF3" w:rsidR="00FB4289" w:rsidRPr="0089527A" w:rsidRDefault="001A419F" w:rsidP="0009272D">
      <w:pPr>
        <w:tabs>
          <w:tab w:val="right" w:pos="8280"/>
        </w:tabs>
        <w:spacing w:line="360" w:lineRule="auto"/>
      </w:pPr>
      <w:r w:rsidRPr="0089527A">
        <w:t>3</w:t>
      </w:r>
      <w:r w:rsidRPr="0089527A">
        <w:rPr>
          <w:cs/>
        </w:rPr>
        <w:t>.</w:t>
      </w:r>
      <w:r w:rsidRPr="0089527A">
        <w:t xml:space="preserve">1 </w:t>
      </w:r>
      <w:r w:rsidR="004F6C35" w:rsidRPr="004F6C35">
        <w:rPr>
          <w:color w:val="000000" w:themeColor="text1"/>
        </w:rPr>
        <w:t>Research Design and Approach</w:t>
      </w:r>
      <w:r w:rsidR="00D227CE" w:rsidRPr="0089527A">
        <w:tab/>
      </w:r>
      <w:r w:rsidR="00766F0D" w:rsidRPr="0089527A">
        <w:t>13</w:t>
      </w:r>
    </w:p>
    <w:p w14:paraId="0575CE17" w14:textId="40A5A4E6" w:rsidR="00FB4289" w:rsidRPr="0089527A" w:rsidRDefault="00E25A2B" w:rsidP="0009272D">
      <w:pPr>
        <w:tabs>
          <w:tab w:val="right" w:pos="8280"/>
        </w:tabs>
        <w:spacing w:line="360" w:lineRule="auto"/>
        <w:ind w:left="360" w:hanging="360"/>
      </w:pPr>
      <w:r w:rsidRPr="0089527A">
        <w:t>3</w:t>
      </w:r>
      <w:r w:rsidRPr="0089527A">
        <w:rPr>
          <w:cs/>
        </w:rPr>
        <w:t>.</w:t>
      </w:r>
      <w:r w:rsidRPr="0089527A">
        <w:t xml:space="preserve">2 </w:t>
      </w:r>
      <w:r w:rsidR="004F6C35">
        <w:t>Input Parameters Used for Inventory Simulation and Optimization</w:t>
      </w:r>
      <w:r w:rsidR="00D227CE" w:rsidRPr="0089527A">
        <w:tab/>
      </w:r>
      <w:r w:rsidR="00766F0D" w:rsidRPr="0089527A">
        <w:t>15</w:t>
      </w:r>
    </w:p>
    <w:p w14:paraId="0AEEA226" w14:textId="7D1A4513" w:rsidR="002E2D93" w:rsidRPr="0089527A" w:rsidRDefault="002E2D93" w:rsidP="00E44648">
      <w:pPr>
        <w:tabs>
          <w:tab w:val="right" w:pos="8280"/>
        </w:tabs>
        <w:spacing w:line="360" w:lineRule="auto"/>
      </w:pPr>
    </w:p>
    <w:p w14:paraId="1A246D73" w14:textId="77777777" w:rsidR="004573FD" w:rsidRPr="0089527A" w:rsidRDefault="004573FD">
      <w:r w:rsidRPr="0089527A">
        <w:rPr>
          <w:cs/>
        </w:rPr>
        <w:br w:type="page"/>
      </w:r>
    </w:p>
    <w:p w14:paraId="3E638F70" w14:textId="621BE861" w:rsidR="00F60EA3" w:rsidRPr="0089527A" w:rsidRDefault="00F60EA3" w:rsidP="000850C7">
      <w:pPr>
        <w:spacing w:line="360" w:lineRule="auto"/>
        <w:jc w:val="center"/>
        <w:rPr>
          <w:b/>
          <w:bCs/>
          <w:sz w:val="28"/>
          <w:szCs w:val="28"/>
        </w:rPr>
      </w:pPr>
      <w:r w:rsidRPr="0089527A">
        <w:rPr>
          <w:b/>
          <w:bCs/>
          <w:sz w:val="28"/>
          <w:szCs w:val="28"/>
        </w:rPr>
        <w:lastRenderedPageBreak/>
        <w:t>LIST OF</w:t>
      </w:r>
      <w:r w:rsidR="007E5BAE" w:rsidRPr="0089527A">
        <w:rPr>
          <w:b/>
          <w:bCs/>
          <w:sz w:val="28"/>
          <w:szCs w:val="28"/>
        </w:rPr>
        <w:t xml:space="preserve"> SYMBOLS</w:t>
      </w:r>
      <w:r w:rsidR="007E5BAE" w:rsidRPr="0089527A">
        <w:rPr>
          <w:b/>
          <w:bCs/>
          <w:sz w:val="28"/>
          <w:szCs w:val="28"/>
          <w:cs/>
        </w:rPr>
        <w:t>/</w:t>
      </w:r>
      <w:r w:rsidRPr="0089527A">
        <w:rPr>
          <w:b/>
          <w:bCs/>
          <w:sz w:val="28"/>
          <w:szCs w:val="28"/>
        </w:rPr>
        <w:t>ABBREVIATION</w:t>
      </w:r>
      <w:r w:rsidR="007E5BAE" w:rsidRPr="0089527A">
        <w:rPr>
          <w:b/>
          <w:bCs/>
          <w:sz w:val="28"/>
          <w:szCs w:val="28"/>
        </w:rPr>
        <w:t>S</w:t>
      </w:r>
    </w:p>
    <w:p w14:paraId="60405647" w14:textId="6B952F42" w:rsidR="00F60EA3" w:rsidRPr="0089527A" w:rsidRDefault="00F60EA3" w:rsidP="000850C7">
      <w:pPr>
        <w:tabs>
          <w:tab w:val="right" w:pos="8100"/>
        </w:tabs>
        <w:spacing w:line="360" w:lineRule="auto"/>
        <w:jc w:val="center"/>
        <w:rPr>
          <w:b/>
          <w:bCs/>
          <w:color w:val="FF0000"/>
          <w:sz w:val="28"/>
          <w:szCs w:val="28"/>
        </w:rPr>
      </w:pPr>
    </w:p>
    <w:p w14:paraId="50EEE249" w14:textId="77777777" w:rsidR="00F60EA3" w:rsidRPr="0089527A" w:rsidRDefault="00F60EA3" w:rsidP="00B365D4">
      <w:pPr>
        <w:widowControl w:val="0"/>
        <w:tabs>
          <w:tab w:val="left" w:pos="4722"/>
        </w:tabs>
        <w:spacing w:line="360" w:lineRule="auto"/>
        <w:outlineLvl w:val="4"/>
        <w:rPr>
          <w:lang w:bidi="ar-SA"/>
        </w:rPr>
      </w:pPr>
      <w:r w:rsidRPr="0089527A">
        <w:rPr>
          <w:b/>
          <w:bCs/>
          <w:lang w:bidi="ar-SA"/>
        </w:rPr>
        <w:t>Sy</w:t>
      </w:r>
      <w:r w:rsidRPr="0089527A">
        <w:rPr>
          <w:b/>
          <w:bCs/>
          <w:spacing w:val="-4"/>
          <w:lang w:bidi="ar-SA"/>
        </w:rPr>
        <w:t>m</w:t>
      </w:r>
      <w:r w:rsidRPr="0089527A">
        <w:rPr>
          <w:b/>
          <w:bCs/>
          <w:lang w:bidi="ar-SA"/>
        </w:rPr>
        <w:t>bols</w:t>
      </w:r>
      <w:r w:rsidRPr="0089527A">
        <w:rPr>
          <w:b/>
          <w:bCs/>
          <w:cs/>
        </w:rPr>
        <w:t>/</w:t>
      </w:r>
      <w:r w:rsidRPr="0089527A">
        <w:rPr>
          <w:b/>
          <w:bCs/>
          <w:lang w:bidi="ar-SA"/>
        </w:rPr>
        <w:t>Ab</w:t>
      </w:r>
      <w:r w:rsidRPr="0089527A">
        <w:rPr>
          <w:b/>
          <w:bCs/>
          <w:spacing w:val="1"/>
          <w:lang w:bidi="ar-SA"/>
        </w:rPr>
        <w:t>b</w:t>
      </w:r>
      <w:r w:rsidRPr="0089527A">
        <w:rPr>
          <w:b/>
          <w:bCs/>
          <w:spacing w:val="-1"/>
          <w:lang w:bidi="ar-SA"/>
        </w:rPr>
        <w:t>re</w:t>
      </w:r>
      <w:r w:rsidRPr="0089527A">
        <w:rPr>
          <w:b/>
          <w:bCs/>
          <w:lang w:bidi="ar-SA"/>
        </w:rPr>
        <w:t>viations</w:t>
      </w:r>
      <w:r w:rsidRPr="0089527A">
        <w:rPr>
          <w:b/>
          <w:bCs/>
          <w:lang w:bidi="ar-SA"/>
        </w:rPr>
        <w:tab/>
        <w:t>T</w:t>
      </w:r>
      <w:r w:rsidRPr="0089527A">
        <w:rPr>
          <w:b/>
          <w:bCs/>
          <w:spacing w:val="-1"/>
          <w:lang w:bidi="ar-SA"/>
        </w:rPr>
        <w:t>e</w:t>
      </w:r>
      <w:r w:rsidRPr="0089527A">
        <w:rPr>
          <w:b/>
          <w:bCs/>
          <w:spacing w:val="1"/>
          <w:lang w:bidi="ar-SA"/>
        </w:rPr>
        <w:t>r</w:t>
      </w:r>
      <w:r w:rsidRPr="0089527A">
        <w:rPr>
          <w:b/>
          <w:bCs/>
          <w:spacing w:val="-4"/>
          <w:lang w:bidi="ar-SA"/>
        </w:rPr>
        <w:t>m</w:t>
      </w:r>
      <w:r w:rsidRPr="0089527A">
        <w:rPr>
          <w:b/>
          <w:bCs/>
          <w:lang w:bidi="ar-SA"/>
        </w:rPr>
        <w:t>s</w:t>
      </w:r>
    </w:p>
    <w:p w14:paraId="7ADEFBE4" w14:textId="77777777" w:rsidR="00532251" w:rsidRPr="0089527A" w:rsidRDefault="00532251" w:rsidP="00403B26">
      <w:pPr>
        <w:widowControl w:val="0"/>
        <w:tabs>
          <w:tab w:val="left" w:pos="4722"/>
        </w:tabs>
        <w:spacing w:line="360" w:lineRule="auto"/>
      </w:pPr>
      <w:r w:rsidRPr="0089527A">
        <w:rPr>
          <w:lang w:bidi="ar-SA"/>
        </w:rPr>
        <w:t>SIIT</w:t>
      </w:r>
      <w:r w:rsidR="00F60EA3" w:rsidRPr="0089527A">
        <w:rPr>
          <w:lang w:bidi="ar-SA"/>
        </w:rPr>
        <w:tab/>
      </w:r>
      <w:r w:rsidRPr="0089527A">
        <w:t xml:space="preserve">Sirindhorn International Institute of </w:t>
      </w:r>
    </w:p>
    <w:p w14:paraId="32ECAC6C" w14:textId="58707C9A" w:rsidR="00F60EA3" w:rsidRPr="0089527A" w:rsidRDefault="00532251" w:rsidP="00B365D4">
      <w:pPr>
        <w:widowControl w:val="0"/>
        <w:tabs>
          <w:tab w:val="left" w:pos="4722"/>
        </w:tabs>
        <w:spacing w:line="360" w:lineRule="auto"/>
        <w:rPr>
          <w:lang w:bidi="ar-SA"/>
        </w:rPr>
      </w:pPr>
      <w:r w:rsidRPr="0089527A">
        <w:tab/>
        <w:t>Technology</w:t>
      </w:r>
    </w:p>
    <w:p w14:paraId="4F311688" w14:textId="6AB0341F" w:rsidR="00F60EA3" w:rsidRPr="0089527A" w:rsidRDefault="00DF6902" w:rsidP="00B365D4">
      <w:pPr>
        <w:widowControl w:val="0"/>
        <w:tabs>
          <w:tab w:val="left" w:pos="4722"/>
        </w:tabs>
        <w:spacing w:line="360" w:lineRule="auto"/>
        <w:rPr>
          <w:lang w:bidi="ar-SA"/>
        </w:rPr>
      </w:pPr>
      <w:r w:rsidRPr="0089527A">
        <w:rPr>
          <w:szCs w:val="30"/>
        </w:rPr>
        <w:t>TU</w:t>
      </w:r>
      <w:r w:rsidR="00F60EA3" w:rsidRPr="0089527A">
        <w:rPr>
          <w:lang w:bidi="ar-SA"/>
        </w:rPr>
        <w:tab/>
      </w:r>
      <w:r w:rsidRPr="0089527A">
        <w:t>Thammasat University</w:t>
      </w:r>
    </w:p>
    <w:p w14:paraId="70424CF1" w14:textId="11CC9CFA" w:rsidR="00F60EA3" w:rsidRPr="0089527A" w:rsidRDefault="00F60EA3" w:rsidP="00B365D4">
      <w:pPr>
        <w:widowControl w:val="0"/>
        <w:tabs>
          <w:tab w:val="left" w:pos="4722"/>
        </w:tabs>
        <w:spacing w:line="360" w:lineRule="auto"/>
        <w:rPr>
          <w:sz w:val="23"/>
          <w:szCs w:val="23"/>
          <w:lang w:bidi="ar-SA"/>
        </w:rPr>
      </w:pPr>
      <w:r w:rsidRPr="0089527A">
        <w:rPr>
          <w:lang w:bidi="ar-SA"/>
        </w:rPr>
        <w:tab/>
      </w:r>
    </w:p>
    <w:p w14:paraId="01F0591F" w14:textId="77777777" w:rsidR="003250CB" w:rsidRPr="0089527A" w:rsidRDefault="003250CB" w:rsidP="00B365D4">
      <w:pPr>
        <w:spacing w:line="360" w:lineRule="auto"/>
        <w:rPr>
          <w:rFonts w:cs="Angsana New"/>
          <w:b/>
          <w:bCs/>
          <w:sz w:val="28"/>
          <w:szCs w:val="28"/>
          <w:cs/>
        </w:rPr>
        <w:sectPr w:rsidR="003250CB" w:rsidRPr="0089527A" w:rsidSect="006B14FF">
          <w:headerReference w:type="default" r:id="rId10"/>
          <w:pgSz w:w="11906" w:h="16838" w:code="9"/>
          <w:pgMar w:top="2160" w:right="1440" w:bottom="1440" w:left="2160" w:header="1440" w:footer="709" w:gutter="0"/>
          <w:pgNumType w:start="1"/>
          <w:cols w:space="708"/>
          <w:docGrid w:linePitch="435"/>
        </w:sectPr>
      </w:pPr>
    </w:p>
    <w:p w14:paraId="22C94EFE" w14:textId="77777777" w:rsidR="00CB6602" w:rsidRPr="0089527A" w:rsidRDefault="00CB6602" w:rsidP="00CB6602">
      <w:pPr>
        <w:pStyle w:val="Heading2"/>
        <w:spacing w:line="360" w:lineRule="auto"/>
        <w:jc w:val="center"/>
        <w:rPr>
          <w:rFonts w:ascii="Times New Roman" w:eastAsia="Calibri" w:hAnsi="Times New Roman" w:cs="Times New Roman"/>
          <w:color w:val="auto"/>
          <w:sz w:val="28"/>
          <w:szCs w:val="28"/>
        </w:rPr>
      </w:pPr>
      <w:r w:rsidRPr="0089527A">
        <w:rPr>
          <w:rFonts w:ascii="Times New Roman" w:eastAsia="Calibri" w:hAnsi="Times New Roman" w:cs="Times New Roman"/>
          <w:color w:val="auto"/>
          <w:sz w:val="28"/>
          <w:szCs w:val="28"/>
        </w:rPr>
        <w:lastRenderedPageBreak/>
        <w:t>CHAPTER 1</w:t>
      </w:r>
    </w:p>
    <w:p w14:paraId="1FE822F8" w14:textId="6F048241" w:rsidR="00CB6602" w:rsidRDefault="005A2BC2" w:rsidP="00CB6602">
      <w:pPr>
        <w:pStyle w:val="Heading2"/>
        <w:spacing w:before="0" w:line="360" w:lineRule="auto"/>
        <w:jc w:val="center"/>
        <w:rPr>
          <w:rFonts w:ascii="Times New Roman" w:eastAsia="Calibri" w:hAnsi="Times New Roman" w:cs="Times New Roman"/>
          <w:color w:val="auto"/>
          <w:sz w:val="28"/>
          <w:szCs w:val="28"/>
        </w:rPr>
      </w:pPr>
      <w:r w:rsidRPr="0089527A">
        <w:rPr>
          <w:rFonts w:ascii="Times New Roman" w:eastAsia="Calibri" w:hAnsi="Times New Roman" w:cs="Times New Roman"/>
          <w:color w:val="auto"/>
          <w:sz w:val="28"/>
          <w:szCs w:val="28"/>
        </w:rPr>
        <w:t>INTRODUCTION</w:t>
      </w:r>
    </w:p>
    <w:p w14:paraId="27923C84" w14:textId="4B5566E6" w:rsidR="00CB6602" w:rsidRPr="00E36FAE" w:rsidRDefault="00CB6602" w:rsidP="00D441D8">
      <w:pPr>
        <w:jc w:val="center"/>
        <w:rPr>
          <w:rFonts w:cs="Angsana New"/>
          <w:color w:val="FF0000"/>
          <w:szCs w:val="30"/>
        </w:rPr>
      </w:pPr>
    </w:p>
    <w:p w14:paraId="3028652D" w14:textId="298680DC" w:rsidR="00CB6602" w:rsidRPr="001820A6" w:rsidRDefault="00E93047" w:rsidP="00CB6602">
      <w:pPr>
        <w:pStyle w:val="Heading2"/>
        <w:numPr>
          <w:ilvl w:val="1"/>
          <w:numId w:val="22"/>
        </w:numPr>
        <w:spacing w:before="0" w:line="360" w:lineRule="auto"/>
        <w:rPr>
          <w:rFonts w:ascii="Times New Roman" w:hAnsi="Times New Roman" w:cs="Times New Roman"/>
          <w:color w:val="auto"/>
          <w:sz w:val="24"/>
          <w:szCs w:val="24"/>
        </w:rPr>
      </w:pPr>
      <w:r w:rsidRPr="001820A6">
        <w:rPr>
          <w:rFonts w:ascii="Times New Roman" w:hAnsi="Times New Roman" w:cs="Times New Roman"/>
          <w:color w:val="auto"/>
          <w:sz w:val="24"/>
          <w:szCs w:val="24"/>
        </w:rPr>
        <w:t>Background of the Study</w:t>
      </w:r>
    </w:p>
    <w:p w14:paraId="08E4BAC4" w14:textId="557F6A57" w:rsidR="00E93047" w:rsidRPr="001820A6" w:rsidRDefault="00E93047" w:rsidP="005853FC">
      <w:pPr>
        <w:spacing w:line="360" w:lineRule="auto"/>
        <w:ind w:firstLine="720"/>
        <w:jc w:val="both"/>
      </w:pPr>
      <w:r w:rsidRPr="001820A6">
        <w:t>Inventory management is a crucial aspect of supply chain operations, particularly in the retail industry, where demand fluctuations, seasonal trends, and customer preferences significantly impact stock levels. Toy retailers face unique challenges due to high seasonality, short product life cycles, and unpredictable consumer demand. Inefficient inventory management can result in stockouts, leading to lost sales, or overstocking, which increases holding costs and leads to potential obsolescence.</w:t>
      </w:r>
    </w:p>
    <w:p w14:paraId="5F992ADA" w14:textId="77777777" w:rsidR="00E36FAE" w:rsidRPr="001820A6" w:rsidRDefault="00E36FAE" w:rsidP="00E36FAE">
      <w:pPr>
        <w:spacing w:line="360" w:lineRule="auto"/>
        <w:ind w:firstLine="360"/>
        <w:jc w:val="both"/>
      </w:pPr>
      <w:r w:rsidRPr="001820A6">
        <w:t>One of the most effective inventory management approaches is the base-stock policy, which involves replenishing stock to a predetermined level whenever inventory falls below a certain threshold. This approach ensures product availability while minimizing holding and shortage costs. Various base-stock policy models, such as (R, s, S), (s, S), and Order-Up-To Level (OUTL) policies, have been studied and implemented across industries to optimize inventory levels.</w:t>
      </w:r>
    </w:p>
    <w:p w14:paraId="56750ED5" w14:textId="6CB57B3F" w:rsidR="00CB6602" w:rsidRDefault="00E36FAE" w:rsidP="00570AE9">
      <w:pPr>
        <w:spacing w:line="360" w:lineRule="auto"/>
        <w:ind w:firstLine="360"/>
        <w:jc w:val="both"/>
        <w:rPr>
          <w:rFonts w:eastAsia="Calibri"/>
          <w:color w:val="000000" w:themeColor="text1"/>
        </w:rPr>
      </w:pPr>
      <w:r w:rsidRPr="001820A6">
        <w:rPr>
          <w:rFonts w:eastAsia="Calibri"/>
          <w:color w:val="000000" w:themeColor="text1"/>
        </w:rPr>
        <w:t>In recent years, simulation-based approaches have gained popularity in inventory management research. Excel spreadsheet simulations provide a practical and cost-effective way for businesses to analyze different inventory policies and assess their impact on total costs. By using simulation techniques, toy retailers can develop data-driven strategies to optimize their stock levels and minimize operational expenses.</w:t>
      </w:r>
    </w:p>
    <w:p w14:paraId="76308A6E" w14:textId="77777777" w:rsidR="00570AE9" w:rsidRDefault="00570AE9" w:rsidP="00570AE9">
      <w:pPr>
        <w:spacing w:line="360" w:lineRule="auto"/>
        <w:ind w:firstLine="360"/>
        <w:jc w:val="both"/>
        <w:rPr>
          <w:rFonts w:eastAsia="Calibri"/>
          <w:color w:val="000000" w:themeColor="text1"/>
        </w:rPr>
      </w:pPr>
    </w:p>
    <w:p w14:paraId="6AD6BDF5" w14:textId="77777777" w:rsidR="00570AE9" w:rsidRDefault="00570AE9" w:rsidP="00570AE9">
      <w:pPr>
        <w:spacing w:line="360" w:lineRule="auto"/>
        <w:ind w:firstLine="360"/>
        <w:jc w:val="both"/>
        <w:rPr>
          <w:rFonts w:eastAsia="Calibri"/>
          <w:color w:val="000000" w:themeColor="text1"/>
        </w:rPr>
      </w:pPr>
    </w:p>
    <w:p w14:paraId="4938A80B" w14:textId="77777777" w:rsidR="00570AE9" w:rsidRPr="001820A6" w:rsidRDefault="00570AE9" w:rsidP="00570AE9">
      <w:pPr>
        <w:spacing w:line="360" w:lineRule="auto"/>
        <w:ind w:firstLine="360"/>
        <w:jc w:val="both"/>
        <w:rPr>
          <w:rFonts w:eastAsia="Calibri"/>
          <w:color w:val="000000" w:themeColor="text1"/>
        </w:rPr>
      </w:pPr>
    </w:p>
    <w:p w14:paraId="63C6F13F" w14:textId="306C5039" w:rsidR="00CB6602" w:rsidRPr="0089527A" w:rsidRDefault="0042210B" w:rsidP="00CB6602">
      <w:pPr>
        <w:pStyle w:val="ListParagraph"/>
        <w:numPr>
          <w:ilvl w:val="1"/>
          <w:numId w:val="22"/>
        </w:numPr>
        <w:spacing w:line="360" w:lineRule="auto"/>
        <w:rPr>
          <w:rFonts w:eastAsia="Times New Roman" w:cs="Times New Roman"/>
          <w:b/>
          <w:bCs/>
          <w:szCs w:val="24"/>
        </w:rPr>
      </w:pPr>
      <w:r w:rsidRPr="0042210B">
        <w:rPr>
          <w:rFonts w:eastAsia="Times New Roman" w:cs="Times New Roman"/>
          <w:b/>
          <w:bCs/>
          <w:szCs w:val="24"/>
        </w:rPr>
        <w:t>Problem Statement</w:t>
      </w:r>
    </w:p>
    <w:p w14:paraId="1848D951" w14:textId="6543721A" w:rsidR="00847BF1" w:rsidRPr="00570AE9" w:rsidRDefault="00570AE9" w:rsidP="00DE7FF5">
      <w:pPr>
        <w:spacing w:line="360" w:lineRule="auto"/>
        <w:ind w:firstLine="360"/>
        <w:jc w:val="both"/>
        <w:rPr>
          <w:color w:val="FF0000"/>
        </w:rPr>
      </w:pPr>
      <w:r w:rsidRPr="00570AE9">
        <w:t xml:space="preserve">Toy retailers often struggle with maintaining an optimal balance between inventory availability and cost efficiency. The lack of accurate demand forecasting and inefficient inventory replenishment policies can lead to excess inventory costs or frequent stockouts, negatively impacting profitability and customer satisfaction. Traditional </w:t>
      </w:r>
      <w:r w:rsidRPr="00570AE9">
        <w:lastRenderedPageBreak/>
        <w:t>inventory management methods may not effectively address these challenges, necessitating the adoption of data-driven optimization approaches.</w:t>
      </w:r>
    </w:p>
    <w:p w14:paraId="2ACCD82E" w14:textId="768815B2" w:rsidR="00DE7FF5" w:rsidRPr="00DE7FF5" w:rsidRDefault="00DE7FF5" w:rsidP="00DE7FF5">
      <w:pPr>
        <w:spacing w:line="360" w:lineRule="auto"/>
        <w:ind w:firstLine="360"/>
        <w:jc w:val="both"/>
        <w:rPr>
          <w:color w:val="FF0000"/>
        </w:rPr>
      </w:pPr>
      <w:r w:rsidRPr="00DE7FF5">
        <w:rPr>
          <w:color w:val="000000" w:themeColor="text1"/>
        </w:rPr>
        <w:t>Although extensive research has been conducted on base-stock policies, there is a gap in studies that focus on Excel-based simulations as a decision-support tool for toy retailers. This study seeks to bridge this gap by analyzing the effectiveness of various base-stock policies in an Excel simulation framework to minimize total inventory costs while maintaining optimal service levels</w:t>
      </w:r>
      <w:r w:rsidR="003B4B81" w:rsidRPr="003B4B81">
        <w:rPr>
          <w:color w:val="000000" w:themeColor="text1"/>
        </w:rPr>
        <w:t>.</w:t>
      </w:r>
    </w:p>
    <w:p w14:paraId="1EC91B20" w14:textId="77777777" w:rsidR="00847BF1" w:rsidRPr="0089527A" w:rsidRDefault="00847BF1" w:rsidP="00DE7FF5">
      <w:pPr>
        <w:spacing w:line="360" w:lineRule="auto"/>
        <w:jc w:val="both"/>
        <w:rPr>
          <w:color w:val="FF0000"/>
        </w:rPr>
      </w:pPr>
      <w:r w:rsidRPr="0089527A">
        <w:rPr>
          <w:color w:val="FF0000"/>
          <w:cs/>
        </w:rPr>
        <w:br w:type="page"/>
      </w:r>
    </w:p>
    <w:p w14:paraId="351A1EFD" w14:textId="69AEF8EA" w:rsidR="005D12C7" w:rsidRDefault="00B365D4" w:rsidP="005D12C7">
      <w:pPr>
        <w:spacing w:line="360" w:lineRule="auto"/>
        <w:jc w:val="both"/>
        <w:rPr>
          <w:rFonts w:ascii="-webkit-standard" w:hAnsi="-webkit-standard"/>
          <w:color w:val="000000"/>
          <w:sz w:val="27"/>
          <w:szCs w:val="27"/>
        </w:rPr>
      </w:pPr>
      <w:r w:rsidRPr="0089527A">
        <w:rPr>
          <w:b/>
          <w:bCs/>
        </w:rPr>
        <w:lastRenderedPageBreak/>
        <w:t>1</w:t>
      </w:r>
      <w:r w:rsidRPr="0089527A">
        <w:rPr>
          <w:b/>
          <w:bCs/>
          <w:cs/>
        </w:rPr>
        <w:t>.</w:t>
      </w:r>
      <w:r w:rsidR="005D12C7">
        <w:rPr>
          <w:b/>
          <w:bCs/>
        </w:rPr>
        <w:t>3</w:t>
      </w:r>
      <w:r w:rsidRPr="0089527A">
        <w:rPr>
          <w:b/>
          <w:bCs/>
        </w:rPr>
        <w:t xml:space="preserve"> </w:t>
      </w:r>
      <w:r w:rsidR="005D12C7" w:rsidRPr="005D12C7">
        <w:rPr>
          <w:b/>
          <w:bCs/>
          <w:color w:val="000000"/>
        </w:rPr>
        <w:t>Research Objective</w:t>
      </w:r>
    </w:p>
    <w:p w14:paraId="619D20CB" w14:textId="2B6DF9EF" w:rsidR="00284C5B" w:rsidRPr="00DE7FF5" w:rsidRDefault="00DE7FF5" w:rsidP="005D12C7">
      <w:pPr>
        <w:spacing w:line="360" w:lineRule="auto"/>
        <w:jc w:val="both"/>
      </w:pPr>
      <w:r w:rsidRPr="00DE7FF5">
        <w:t>The primary objective of this study is to evaluate and optimize base-stock inventory policies for toy retailers using Excel-based simulations. Specifically, the study aims to:</w:t>
      </w:r>
    </w:p>
    <w:p w14:paraId="632FF671" w14:textId="2D6BD72F" w:rsidR="00DE7FF5" w:rsidRPr="00DE7FF5" w:rsidRDefault="00DE7FF5" w:rsidP="00B332DE">
      <w:pPr>
        <w:pStyle w:val="ListParagraph"/>
        <w:numPr>
          <w:ilvl w:val="0"/>
          <w:numId w:val="46"/>
        </w:numPr>
        <w:spacing w:line="360" w:lineRule="auto"/>
        <w:jc w:val="both"/>
      </w:pPr>
      <w:r w:rsidRPr="00B332DE">
        <w:t xml:space="preserve"> </w:t>
      </w:r>
      <w:r w:rsidRPr="00DE7FF5">
        <w:t>Develop an Excel-based simulation framework to model.</w:t>
      </w:r>
    </w:p>
    <w:p w14:paraId="420E4B4E" w14:textId="60E9409A" w:rsidR="00DE7FF5" w:rsidRPr="00DE7FF5" w:rsidRDefault="00DE7FF5" w:rsidP="00B332DE">
      <w:pPr>
        <w:pStyle w:val="ListParagraph"/>
        <w:numPr>
          <w:ilvl w:val="0"/>
          <w:numId w:val="46"/>
        </w:numPr>
        <w:spacing w:line="360" w:lineRule="auto"/>
        <w:jc w:val="both"/>
      </w:pPr>
      <w:r w:rsidRPr="00DE7FF5">
        <w:t xml:space="preserve"> Identify the most cost-effective inventory policy that minimizes total costs while ensuring demand fulfillment.</w:t>
      </w:r>
    </w:p>
    <w:p w14:paraId="396BCBA6" w14:textId="5B4DC0A3" w:rsidR="00DE7FF5" w:rsidRPr="00DE7FF5" w:rsidRDefault="00DE7FF5" w:rsidP="00B332DE">
      <w:pPr>
        <w:pStyle w:val="ListParagraph"/>
        <w:numPr>
          <w:ilvl w:val="0"/>
          <w:numId w:val="46"/>
        </w:numPr>
        <w:spacing w:line="360" w:lineRule="auto"/>
        <w:jc w:val="both"/>
      </w:pPr>
      <w:r w:rsidRPr="00DE7FF5">
        <w:t xml:space="preserve"> Provide actionable insights for toy retailers on how to optimize their inventory re</w:t>
      </w:r>
      <w:r w:rsidR="00B332DE">
        <w:t>p</w:t>
      </w:r>
      <w:r w:rsidRPr="00DE7FF5">
        <w:t>lenishment strategies using simulation-based decision-making.</w:t>
      </w:r>
    </w:p>
    <w:p w14:paraId="2C28A482" w14:textId="77777777" w:rsidR="00DE7FF5" w:rsidRPr="00DE7FF5" w:rsidRDefault="00DE7FF5" w:rsidP="00284C5B">
      <w:pPr>
        <w:spacing w:line="360" w:lineRule="auto"/>
        <w:ind w:firstLine="720"/>
        <w:jc w:val="both"/>
      </w:pPr>
    </w:p>
    <w:p w14:paraId="15DDD181" w14:textId="35292BD9" w:rsidR="005853FC" w:rsidRPr="0089527A" w:rsidRDefault="005853FC" w:rsidP="00D441D8">
      <w:pPr>
        <w:jc w:val="center"/>
        <w:rPr>
          <w:b/>
          <w:bCs/>
          <w:color w:val="FF0000"/>
        </w:rPr>
      </w:pPr>
    </w:p>
    <w:p w14:paraId="1B38C4FC" w14:textId="485382B2" w:rsidR="005D12C7" w:rsidRPr="005D12C7" w:rsidRDefault="005D12C7" w:rsidP="005D12C7">
      <w:pPr>
        <w:spacing w:line="360" w:lineRule="auto"/>
        <w:jc w:val="both"/>
        <w:rPr>
          <w:rFonts w:cs="Angsana New"/>
          <w:b/>
          <w:bCs/>
          <w:szCs w:val="30"/>
        </w:rPr>
      </w:pPr>
      <w:r>
        <w:rPr>
          <w:rFonts w:cs="Angsana New"/>
          <w:b/>
          <w:bCs/>
          <w:szCs w:val="30"/>
        </w:rPr>
        <w:t xml:space="preserve">1.4 </w:t>
      </w:r>
      <w:r w:rsidRPr="005D12C7">
        <w:rPr>
          <w:rFonts w:cs="Angsana New"/>
          <w:b/>
          <w:bCs/>
          <w:szCs w:val="30"/>
        </w:rPr>
        <w:t>Research Questions</w:t>
      </w:r>
    </w:p>
    <w:p w14:paraId="0461F8B4" w14:textId="77777777" w:rsidR="005D12C7" w:rsidRPr="005D12C7" w:rsidRDefault="005D12C7" w:rsidP="005D12C7">
      <w:pPr>
        <w:spacing w:line="360" w:lineRule="auto"/>
        <w:ind w:firstLine="720"/>
        <w:jc w:val="both"/>
      </w:pPr>
      <w:r w:rsidRPr="005D12C7">
        <w:t>To achieve the stated objectives, this study seeks to answer the following research questions:</w:t>
      </w:r>
    </w:p>
    <w:p w14:paraId="2E65D984" w14:textId="57A94628" w:rsidR="003B4B81" w:rsidRDefault="005D12C7" w:rsidP="005D12C7">
      <w:pPr>
        <w:spacing w:line="360" w:lineRule="auto"/>
        <w:jc w:val="both"/>
      </w:pPr>
      <w:r>
        <w:tab/>
        <w:t xml:space="preserve">1. </w:t>
      </w:r>
      <w:r w:rsidR="003B4B81" w:rsidRPr="003B4B81">
        <w:t>What are the key factors influencing inventory management costs in toy retail businesses?</w:t>
      </w:r>
    </w:p>
    <w:p w14:paraId="235DB70B" w14:textId="62445A36" w:rsidR="003B4B81" w:rsidRPr="003B4B81" w:rsidRDefault="005D12C7" w:rsidP="003B4B81">
      <w:pPr>
        <w:spacing w:line="360" w:lineRule="auto"/>
        <w:jc w:val="both"/>
      </w:pPr>
      <w:r>
        <w:tab/>
      </w:r>
      <w:r w:rsidR="00B332DE">
        <w:t>2</w:t>
      </w:r>
      <w:r>
        <w:t>.</w:t>
      </w:r>
      <w:r w:rsidR="003B4B81">
        <w:t xml:space="preserve"> </w:t>
      </w:r>
      <w:r w:rsidR="003B4B81" w:rsidRPr="003B4B81">
        <w:t>Can Excel-based simulations effectively model inventory management scenarios for toy retailers?</w:t>
      </w:r>
    </w:p>
    <w:p w14:paraId="130DF58C" w14:textId="230ECAA6" w:rsidR="003B4B81" w:rsidRPr="003B4B81" w:rsidRDefault="005D12C7" w:rsidP="005D12C7">
      <w:pPr>
        <w:spacing w:line="360" w:lineRule="auto"/>
        <w:jc w:val="both"/>
      </w:pPr>
      <w:r>
        <w:tab/>
      </w:r>
      <w:r w:rsidR="00B332DE">
        <w:t>3.</w:t>
      </w:r>
      <w:r w:rsidR="003B4B81">
        <w:t xml:space="preserve"> </w:t>
      </w:r>
      <w:r w:rsidR="003B4B81" w:rsidRPr="003B4B81">
        <w:t>What is the optimal inventory policy for toy retailers seeking to minimize total costs while maintaining service levels?</w:t>
      </w:r>
    </w:p>
    <w:p w14:paraId="5EB7F06E" w14:textId="1991B867" w:rsidR="005D12C7" w:rsidRPr="005D12C7" w:rsidRDefault="005D12C7" w:rsidP="005D12C7">
      <w:pPr>
        <w:spacing w:line="360" w:lineRule="auto"/>
        <w:jc w:val="both"/>
      </w:pPr>
      <w:r>
        <w:tab/>
      </w:r>
    </w:p>
    <w:p w14:paraId="018FE5FC" w14:textId="77777777" w:rsidR="003B4B81" w:rsidRDefault="003B4B81" w:rsidP="003B4B81">
      <w:pPr>
        <w:spacing w:line="360" w:lineRule="auto"/>
        <w:jc w:val="both"/>
      </w:pPr>
    </w:p>
    <w:p w14:paraId="35DD5D9A" w14:textId="59D0D9F6" w:rsidR="003B4B81" w:rsidRPr="003B4B81" w:rsidRDefault="003B4B81" w:rsidP="003B4B81">
      <w:pPr>
        <w:spacing w:line="360" w:lineRule="auto"/>
        <w:jc w:val="both"/>
        <w:rPr>
          <w:rFonts w:eastAsia="Calibri"/>
          <w:b/>
          <w:bCs/>
        </w:rPr>
      </w:pPr>
      <w:r w:rsidRPr="003B4B81">
        <w:rPr>
          <w:b/>
          <w:bCs/>
        </w:rPr>
        <w:t xml:space="preserve">1.5 </w:t>
      </w:r>
      <w:r w:rsidRPr="003B4B81">
        <w:rPr>
          <w:rFonts w:eastAsia="Calibri"/>
          <w:b/>
          <w:bCs/>
        </w:rPr>
        <w:t>Scope of the Study</w:t>
      </w:r>
    </w:p>
    <w:p w14:paraId="201D88AC" w14:textId="77777777" w:rsidR="003B4B81" w:rsidRPr="003B4B81" w:rsidRDefault="003B4B81" w:rsidP="003B4B81">
      <w:pPr>
        <w:spacing w:line="360" w:lineRule="auto"/>
        <w:jc w:val="both"/>
      </w:pPr>
      <w:r w:rsidRPr="003B4B81">
        <w:t>This study focuses on the application of base-stock policies in the toy retail industry. The research will:</w:t>
      </w:r>
    </w:p>
    <w:p w14:paraId="2810E436" w14:textId="2C9AC0B4" w:rsidR="003B4B81" w:rsidRPr="003B4B81" w:rsidRDefault="003B4B81" w:rsidP="00B332DE">
      <w:pPr>
        <w:pStyle w:val="ListParagraph"/>
        <w:numPr>
          <w:ilvl w:val="0"/>
          <w:numId w:val="47"/>
        </w:numPr>
        <w:spacing w:line="360" w:lineRule="auto"/>
        <w:jc w:val="both"/>
      </w:pPr>
      <w:r w:rsidRPr="003B4B81">
        <w:t>Utilize Excel-based simulation models to evaluate different inventory policies.</w:t>
      </w:r>
    </w:p>
    <w:p w14:paraId="2B0FA829" w14:textId="72E06442" w:rsidR="003B4B81" w:rsidRPr="003B4B81" w:rsidRDefault="003B4B81" w:rsidP="00B332DE">
      <w:pPr>
        <w:pStyle w:val="ListParagraph"/>
        <w:numPr>
          <w:ilvl w:val="0"/>
          <w:numId w:val="47"/>
        </w:numPr>
        <w:spacing w:line="360" w:lineRule="auto"/>
        <w:jc w:val="both"/>
      </w:pPr>
      <w:r w:rsidRPr="003B4B81">
        <w:t>Analyze cost components including ordering costs, holding costs, and shortage costs.</w:t>
      </w:r>
    </w:p>
    <w:p w14:paraId="12B2FDBF" w14:textId="13C188E3" w:rsidR="003B4B81" w:rsidRPr="003B4B81" w:rsidRDefault="003B4B81" w:rsidP="00B332DE">
      <w:pPr>
        <w:pStyle w:val="ListParagraph"/>
        <w:numPr>
          <w:ilvl w:val="0"/>
          <w:numId w:val="47"/>
        </w:numPr>
        <w:spacing w:line="360" w:lineRule="auto"/>
        <w:jc w:val="both"/>
      </w:pPr>
      <w:r w:rsidRPr="003B4B81">
        <w:t>Consider demand uncertainty and seasonal variations in inventory decision-making.</w:t>
      </w:r>
    </w:p>
    <w:p w14:paraId="77BD3B7C" w14:textId="1043964E" w:rsidR="003B4B81" w:rsidRPr="003B4B81" w:rsidRDefault="003B4B81" w:rsidP="00B332DE">
      <w:pPr>
        <w:pStyle w:val="ListParagraph"/>
        <w:numPr>
          <w:ilvl w:val="0"/>
          <w:numId w:val="47"/>
        </w:numPr>
        <w:spacing w:line="360" w:lineRule="auto"/>
        <w:jc w:val="both"/>
      </w:pPr>
      <w:r w:rsidRPr="003B4B81">
        <w:t>Compare different replenishment strategies under varying lead-time and demand conditions.</w:t>
      </w:r>
    </w:p>
    <w:p w14:paraId="319FFF9B" w14:textId="77777777" w:rsidR="003B4B81" w:rsidRDefault="003B4B81" w:rsidP="003B4B81">
      <w:pPr>
        <w:spacing w:line="360" w:lineRule="auto"/>
        <w:jc w:val="both"/>
      </w:pPr>
      <w:r w:rsidRPr="003B4B81">
        <w:lastRenderedPageBreak/>
        <w:t>The study does not cover real-time AI-driven inventory management systems, but rather focuses on spreadsheet-based simulation techniques that are accessible and practical for small to mid-sized toy retailers.</w:t>
      </w:r>
    </w:p>
    <w:p w14:paraId="3C498E51" w14:textId="77777777" w:rsidR="008D0682" w:rsidRPr="003B4B81" w:rsidRDefault="008D0682" w:rsidP="003B4B81">
      <w:pPr>
        <w:spacing w:line="360" w:lineRule="auto"/>
        <w:jc w:val="both"/>
      </w:pPr>
    </w:p>
    <w:p w14:paraId="03F656E4" w14:textId="77777777" w:rsidR="000F0986" w:rsidRPr="0089527A" w:rsidRDefault="000F0986" w:rsidP="002B48BA">
      <w:pPr>
        <w:spacing w:line="360" w:lineRule="auto"/>
        <w:jc w:val="both"/>
        <w:rPr>
          <w:rFonts w:eastAsia="Calibri"/>
        </w:rPr>
      </w:pPr>
    </w:p>
    <w:p w14:paraId="31191BC9" w14:textId="3556E005" w:rsidR="00F5364E" w:rsidRPr="0089527A" w:rsidRDefault="00F5364E">
      <w:pPr>
        <w:rPr>
          <w:b/>
          <w:bCs/>
          <w:sz w:val="28"/>
          <w:szCs w:val="28"/>
          <w:cs/>
        </w:rPr>
      </w:pPr>
      <w:r w:rsidRPr="0089527A">
        <w:rPr>
          <w:b/>
          <w:bCs/>
          <w:sz w:val="28"/>
          <w:szCs w:val="28"/>
          <w:cs/>
        </w:rPr>
        <w:br w:type="page"/>
      </w:r>
    </w:p>
    <w:p w14:paraId="1BE67C29" w14:textId="723B9C8B" w:rsidR="00F5364E" w:rsidRDefault="00B64ED6" w:rsidP="00B64ED6">
      <w:pPr>
        <w:pStyle w:val="Heading1"/>
        <w:spacing w:line="360" w:lineRule="auto"/>
        <w:rPr>
          <w:caps w:val="0"/>
          <w:sz w:val="28"/>
          <w:szCs w:val="28"/>
        </w:rPr>
      </w:pPr>
      <w:r w:rsidRPr="0089527A">
        <w:rPr>
          <w:caps w:val="0"/>
          <w:sz w:val="28"/>
          <w:szCs w:val="28"/>
        </w:rPr>
        <w:lastRenderedPageBreak/>
        <w:t>CHAPTER 2</w:t>
      </w:r>
      <w:r w:rsidR="00F5364E" w:rsidRPr="0089527A">
        <w:rPr>
          <w:sz w:val="28"/>
          <w:szCs w:val="28"/>
          <w:cs/>
        </w:rPr>
        <w:br/>
      </w:r>
      <w:r w:rsidRPr="0089527A">
        <w:rPr>
          <w:caps w:val="0"/>
          <w:sz w:val="28"/>
          <w:szCs w:val="28"/>
        </w:rPr>
        <w:t>REVIEW OF LITERATURE</w:t>
      </w:r>
    </w:p>
    <w:p w14:paraId="607A815B" w14:textId="77777777" w:rsidR="007F6A84" w:rsidRPr="007F6A84" w:rsidRDefault="007F6A84" w:rsidP="007F6A84"/>
    <w:p w14:paraId="7D65E32C" w14:textId="6A840599" w:rsidR="00B64ED6" w:rsidRPr="0089527A" w:rsidRDefault="007F6A84" w:rsidP="00B64ED6">
      <w:pPr>
        <w:pStyle w:val="Heading2"/>
        <w:numPr>
          <w:ilvl w:val="1"/>
          <w:numId w:val="31"/>
        </w:numPr>
        <w:spacing w:before="0" w:line="360" w:lineRule="auto"/>
        <w:rPr>
          <w:rFonts w:ascii="Times New Roman" w:hAnsi="Times New Roman" w:cs="Times New Roman"/>
          <w:color w:val="auto"/>
          <w:sz w:val="24"/>
          <w:szCs w:val="24"/>
        </w:rPr>
      </w:pPr>
      <w:r w:rsidRPr="007F6A84">
        <w:rPr>
          <w:rFonts w:ascii="Times New Roman" w:hAnsi="Times New Roman" w:cs="Times New Roman"/>
          <w:color w:val="auto"/>
          <w:sz w:val="24"/>
          <w:szCs w:val="24"/>
        </w:rPr>
        <w:t>Base-Stock Policies in Inventory Management</w:t>
      </w:r>
      <w:r w:rsidR="00DF0F6B" w:rsidRPr="0089527A">
        <w:rPr>
          <w:rFonts w:ascii="Times New Roman" w:hAnsi="Times New Roman" w:cs="Times New Roman"/>
          <w:color w:val="auto"/>
          <w:sz w:val="24"/>
          <w:szCs w:val="24"/>
          <w:cs/>
        </w:rPr>
        <w:t xml:space="preserve"> </w:t>
      </w:r>
    </w:p>
    <w:p w14:paraId="4A925289" w14:textId="77777777" w:rsidR="00027AE7" w:rsidRDefault="00027AE7" w:rsidP="00027AE7">
      <w:pPr>
        <w:spacing w:line="360" w:lineRule="auto"/>
        <w:ind w:firstLine="360"/>
        <w:jc w:val="both"/>
      </w:pPr>
      <w:r>
        <w:t>Inventory control policies play a critical role in supply chain optimization, with base-stock policies emerging as one of the most effective approaches for inventory replenishment. These policies maintain a pre-determined stock level, ensuring timely restocking when demand depletes inventory below a set threshold.</w:t>
      </w:r>
    </w:p>
    <w:p w14:paraId="2A4DC5E8" w14:textId="77777777" w:rsidR="00027AE7" w:rsidRDefault="00027AE7" w:rsidP="00027AE7">
      <w:pPr>
        <w:spacing w:line="360" w:lineRule="auto"/>
        <w:ind w:firstLine="360"/>
        <w:jc w:val="both"/>
      </w:pPr>
      <w:r>
        <w:t>Bocchini and Frache (2013) highlighted that base-stock policies are particularly useful in industries with high demand variability, such as toy retailing, where seasonal peaks and unpredictable fluctuations are common. Similarly, Montanari et al. (2003) emphasized that base-stock models offer superior adaptability compared to Economic Order Quantity (EOQ) and Just-in-Time (JIT) policies, especially when facing non-stationary demand patterns.</w:t>
      </w:r>
    </w:p>
    <w:p w14:paraId="29B72569" w14:textId="77777777" w:rsidR="00027AE7" w:rsidRDefault="00027AE7" w:rsidP="00027AE7">
      <w:pPr>
        <w:spacing w:line="360" w:lineRule="auto"/>
        <w:ind w:firstLine="360"/>
        <w:jc w:val="both"/>
      </w:pPr>
      <w:r>
        <w:t>Recent research has extended base-stock policies to incorporate stochastic demand models and optimization techniques. Visentin et al. (2023) developed a stochastic dynamic programming heuristic for computing (R, s, S) policy parameters, demonstrating its effectiveness in minimizing inventory costs. Additionally, Xiang et al. (2018) introduced a Mixed Integer Linear Programming (MILP) model to compute (s, S) policies under fluctuating demand conditions. Their findings suggest that dynamic base-stock models outperform static approaches in cost efficiency and service level optimization.</w:t>
      </w:r>
    </w:p>
    <w:p w14:paraId="60426256" w14:textId="4060564E" w:rsidR="002561A0" w:rsidRDefault="00027AE7" w:rsidP="00027AE7">
      <w:pPr>
        <w:spacing w:line="360" w:lineRule="auto"/>
        <w:ind w:firstLine="360"/>
        <w:jc w:val="both"/>
      </w:pPr>
      <w:r>
        <w:t>Prokop et al. (2008) explored different base-stock policies, including (R, s, S), (s, S), and Order-Up-To Level (OUTL) models, concluding that each policy has distinct advantages based on factors like lead time, demand uncertainty, and supply constraints. Their study emphasized the importance of simulation-based evaluation in selecting the optimal policy.</w:t>
      </w:r>
    </w:p>
    <w:p w14:paraId="69485E4C" w14:textId="77777777" w:rsidR="00027AE7" w:rsidRDefault="00027AE7" w:rsidP="00027AE7">
      <w:pPr>
        <w:spacing w:line="360" w:lineRule="auto"/>
        <w:ind w:firstLine="360"/>
        <w:jc w:val="both"/>
      </w:pPr>
    </w:p>
    <w:p w14:paraId="49B59076" w14:textId="77777777" w:rsidR="00027AE7" w:rsidRDefault="00027AE7" w:rsidP="00027AE7">
      <w:pPr>
        <w:spacing w:line="360" w:lineRule="auto"/>
        <w:ind w:firstLine="360"/>
        <w:jc w:val="both"/>
      </w:pPr>
    </w:p>
    <w:p w14:paraId="572DF65B" w14:textId="77777777" w:rsidR="00027AE7" w:rsidRDefault="00027AE7" w:rsidP="00027AE7">
      <w:pPr>
        <w:spacing w:line="360" w:lineRule="auto"/>
        <w:ind w:firstLine="360"/>
        <w:jc w:val="both"/>
      </w:pPr>
    </w:p>
    <w:p w14:paraId="521D8ADC" w14:textId="77777777" w:rsidR="00027AE7" w:rsidRDefault="00027AE7" w:rsidP="00027AE7">
      <w:pPr>
        <w:spacing w:line="360" w:lineRule="auto"/>
        <w:ind w:firstLine="360"/>
        <w:jc w:val="both"/>
      </w:pPr>
    </w:p>
    <w:p w14:paraId="04D45DEE" w14:textId="77777777" w:rsidR="00027AE7" w:rsidRPr="00027AE7" w:rsidRDefault="00027AE7" w:rsidP="00027AE7">
      <w:pPr>
        <w:spacing w:line="360" w:lineRule="auto"/>
        <w:ind w:firstLine="360"/>
        <w:jc w:val="both"/>
      </w:pPr>
    </w:p>
    <w:p w14:paraId="7949CBB7" w14:textId="030CF10D" w:rsidR="00B64ED6" w:rsidRPr="0089527A" w:rsidRDefault="002561A0" w:rsidP="00B64ED6">
      <w:pPr>
        <w:pStyle w:val="ListParagraph"/>
        <w:numPr>
          <w:ilvl w:val="1"/>
          <w:numId w:val="31"/>
        </w:numPr>
        <w:spacing w:line="360" w:lineRule="auto"/>
        <w:rPr>
          <w:rFonts w:eastAsia="Times New Roman" w:cs="Times New Roman"/>
          <w:b/>
          <w:bCs/>
        </w:rPr>
      </w:pPr>
      <w:r w:rsidRPr="002561A0">
        <w:rPr>
          <w:rFonts w:eastAsia="Times New Roman" w:cs="Times New Roman"/>
          <w:b/>
          <w:bCs/>
        </w:rPr>
        <w:lastRenderedPageBreak/>
        <w:t>Simulation-Based Inventory Optimization</w:t>
      </w:r>
    </w:p>
    <w:p w14:paraId="296496B7" w14:textId="77777777" w:rsidR="00027AE7" w:rsidRDefault="00027AE7" w:rsidP="00027AE7">
      <w:pPr>
        <w:spacing w:line="360" w:lineRule="auto"/>
        <w:ind w:firstLine="360"/>
        <w:jc w:val="both"/>
      </w:pPr>
      <w:r>
        <w:t>Simulation-based inventory management has become a powerful tool for evaluating inventory policies before real-world implementation. By simulating different replenishment strategies, businesses can identify cost-saving opportunities and optimize stock levels without actual financial risks.</w:t>
      </w:r>
    </w:p>
    <w:p w14:paraId="1C89357C" w14:textId="77777777" w:rsidR="00027AE7" w:rsidRDefault="00027AE7" w:rsidP="00027AE7">
      <w:pPr>
        <w:spacing w:line="360" w:lineRule="auto"/>
        <w:ind w:firstLine="360"/>
        <w:jc w:val="both"/>
      </w:pPr>
      <w:r>
        <w:t>Chen and Winterbone (2014) demonstrated that spreadsheet-based simulations using Microsoft Excel offer a cost-effective and accessible solution for small and medium-sized businesses (SMBs). Their study showed that Monte Carlo simulations and demand forecasting models in Excel allow businesses to test various inventory strategies and improve decision-making.</w:t>
      </w:r>
    </w:p>
    <w:p w14:paraId="5C510596" w14:textId="77777777" w:rsidR="00027AE7" w:rsidRDefault="00027AE7" w:rsidP="00027AE7">
      <w:pPr>
        <w:spacing w:line="360" w:lineRule="auto"/>
        <w:ind w:firstLine="360"/>
        <w:jc w:val="both"/>
      </w:pPr>
      <w:r>
        <w:t>Garlotta (2001) conducted a comparative analysis of simulation techniques in inventory management, highlighting the advantages of stochastic models for dealing with uncertain demand and lead times. The study found that data-driven simulations enable businesses to adjust stock levels dynamically, leading to lower overall costs.</w:t>
      </w:r>
    </w:p>
    <w:p w14:paraId="4047166D" w14:textId="77777777" w:rsidR="00027AE7" w:rsidRDefault="00027AE7" w:rsidP="00027AE7">
      <w:pPr>
        <w:spacing w:line="360" w:lineRule="auto"/>
        <w:ind w:firstLine="360"/>
        <w:jc w:val="both"/>
      </w:pPr>
      <w:r>
        <w:t>Recent research has reinforced the importance of simulation-driven inventory decisions. Seyedan et al. (2023) applied ensemble deep learning models to forecast demand, integrating machine learning with simulation-based optimization for Order-Up-To Level (OUTL) policies. Their findings indicate that AI-enhanced simulations can outperform traditional deterministic models in cost efficiency.</w:t>
      </w:r>
    </w:p>
    <w:p w14:paraId="25C2FEBE" w14:textId="77777777" w:rsidR="00027AE7" w:rsidRDefault="00027AE7" w:rsidP="00027AE7">
      <w:pPr>
        <w:spacing w:line="360" w:lineRule="auto"/>
        <w:ind w:firstLine="360"/>
        <w:jc w:val="both"/>
      </w:pPr>
      <w:r>
        <w:t>Similarly, Clausen &amp; Li (2022) introduced a big data-driven inventory model that leverages machine learning techniques to optimize OUTL stock levels. Their study highlights that simulation-based inventory management combined with predictive analytics can significantly improve order replenishment accuracy and cost efficiency.</w:t>
      </w:r>
    </w:p>
    <w:p w14:paraId="24AA9EF1" w14:textId="35C623F3" w:rsidR="00B64ED6" w:rsidRDefault="00027AE7" w:rsidP="00027AE7">
      <w:pPr>
        <w:spacing w:line="360" w:lineRule="auto"/>
        <w:ind w:firstLine="360"/>
        <w:jc w:val="both"/>
      </w:pPr>
      <w:r>
        <w:t>Bocchini and Frache (2013) also explored the impact of stochastic demand variations on inventory performance, demonstrating that dynamic simulation models can provide greater accuracy in estimating holding, ordering, and shortage costs. Their research supports the argument that simulation tools should be an integral part of inventory control frameworks.</w:t>
      </w:r>
      <w:r w:rsidR="002561A0" w:rsidRPr="002561A0">
        <w:t xml:space="preserve"> </w:t>
      </w:r>
    </w:p>
    <w:p w14:paraId="6672425B" w14:textId="77777777" w:rsidR="00027AE7" w:rsidRDefault="00027AE7" w:rsidP="00027AE7">
      <w:pPr>
        <w:spacing w:line="360" w:lineRule="auto"/>
        <w:ind w:firstLine="360"/>
        <w:jc w:val="both"/>
      </w:pPr>
    </w:p>
    <w:p w14:paraId="6FBC4CA4" w14:textId="77777777" w:rsidR="00027AE7" w:rsidRDefault="00027AE7" w:rsidP="00027AE7">
      <w:pPr>
        <w:spacing w:line="360" w:lineRule="auto"/>
        <w:ind w:firstLine="360"/>
        <w:jc w:val="both"/>
      </w:pPr>
    </w:p>
    <w:p w14:paraId="7AB729F1" w14:textId="77777777" w:rsidR="00027AE7" w:rsidRDefault="00027AE7" w:rsidP="00027AE7">
      <w:pPr>
        <w:spacing w:line="360" w:lineRule="auto"/>
        <w:ind w:firstLine="360"/>
        <w:jc w:val="both"/>
      </w:pPr>
    </w:p>
    <w:p w14:paraId="70AB548D" w14:textId="77777777" w:rsidR="00027AE7" w:rsidRPr="002561A0" w:rsidRDefault="00027AE7" w:rsidP="00027AE7">
      <w:pPr>
        <w:spacing w:line="360" w:lineRule="auto"/>
        <w:ind w:firstLine="360"/>
        <w:jc w:val="both"/>
      </w:pPr>
    </w:p>
    <w:p w14:paraId="40A05287" w14:textId="4DFCB846" w:rsidR="00B64ED6" w:rsidRPr="0089527A" w:rsidRDefault="00B64ED6" w:rsidP="00B64ED6">
      <w:pPr>
        <w:spacing w:line="360" w:lineRule="auto"/>
        <w:jc w:val="both"/>
        <w:rPr>
          <w:b/>
          <w:bCs/>
        </w:rPr>
      </w:pPr>
      <w:r w:rsidRPr="0089527A">
        <w:rPr>
          <w:b/>
          <w:bCs/>
        </w:rPr>
        <w:lastRenderedPageBreak/>
        <w:t>2</w:t>
      </w:r>
      <w:r w:rsidRPr="0089527A">
        <w:rPr>
          <w:b/>
          <w:bCs/>
          <w:cs/>
        </w:rPr>
        <w:t>.</w:t>
      </w:r>
      <w:r w:rsidR="002561A0">
        <w:rPr>
          <w:b/>
          <w:bCs/>
        </w:rPr>
        <w:t xml:space="preserve">3 </w:t>
      </w:r>
      <w:r w:rsidR="002561A0" w:rsidRPr="002561A0">
        <w:rPr>
          <w:b/>
          <w:bCs/>
        </w:rPr>
        <w:t>Cost Minimization in Inventory Control</w:t>
      </w:r>
    </w:p>
    <w:p w14:paraId="658AAD1D" w14:textId="77777777" w:rsidR="00027AE7" w:rsidRPr="00027AE7" w:rsidRDefault="00027AE7" w:rsidP="00027AE7">
      <w:pPr>
        <w:spacing w:line="360" w:lineRule="auto"/>
        <w:ind w:firstLine="720"/>
        <w:contextualSpacing/>
        <w:jc w:val="both"/>
      </w:pPr>
      <w:r w:rsidRPr="00027AE7">
        <w:t>Minimizing total inventory costs requires balancing ordering, holding, and shortage costs while ensuring optimal stock availability. Businesses must adopt adaptive replenishment strategies to adjust stock levels dynamically based on real-time demand fluctuations (Tokiwa &amp; Calabia, 2006).</w:t>
      </w:r>
    </w:p>
    <w:p w14:paraId="31211CD8" w14:textId="77777777" w:rsidR="00027AE7" w:rsidRPr="00027AE7" w:rsidRDefault="00027AE7" w:rsidP="00027AE7">
      <w:pPr>
        <w:spacing w:line="360" w:lineRule="auto"/>
        <w:ind w:firstLine="720"/>
        <w:contextualSpacing/>
        <w:jc w:val="both"/>
      </w:pPr>
      <w:r w:rsidRPr="00027AE7">
        <w:t>Montanari et al. (2003) explored the relationship between inventory policies and cost efficiency, demonstrating that base-stock policies with periodic reviews can significantly lower total inventory costs. Their study found that retailers who implemented flexible order cycles and demand-based stock adjustments achieved better financial outcomes than those relying on fixed replenishment schedules.</w:t>
      </w:r>
    </w:p>
    <w:p w14:paraId="16E8FA40" w14:textId="77777777" w:rsidR="00027AE7" w:rsidRPr="00027AE7" w:rsidRDefault="00027AE7" w:rsidP="00027AE7">
      <w:pPr>
        <w:spacing w:line="360" w:lineRule="auto"/>
        <w:ind w:firstLine="720"/>
        <w:contextualSpacing/>
        <w:jc w:val="both"/>
      </w:pPr>
      <w:r w:rsidRPr="00027AE7">
        <w:t>Recent studies have introduced advanced optimization techniques to minimize inventory costs further. Dai et al. (2023) proposed an alternating direction method of multipliers (ADMM) algorithm for optimizing (s, S) policies under joint replenishment constraints, showing that coordinated ordering can reduce warehousing and transportation costs.</w:t>
      </w:r>
    </w:p>
    <w:p w14:paraId="4C52E6A2" w14:textId="745BA5F5" w:rsidR="002561A0" w:rsidRDefault="00027AE7" w:rsidP="00027AE7">
      <w:pPr>
        <w:spacing w:line="360" w:lineRule="auto"/>
        <w:ind w:firstLine="720"/>
        <w:contextualSpacing/>
        <w:jc w:val="both"/>
      </w:pPr>
      <w:r w:rsidRPr="00027AE7">
        <w:t>Barron &amp; Dreyfuss (2021) introduced an (S, s, ℓ)-threshold base-stock policy to address inventory returns, order cancellations, and uncertainty factors. Their findings suggest that adjusting base-stock levels dynamically based on historical return patterns can reduce overstocking and improve cost efficiency.</w:t>
      </w:r>
    </w:p>
    <w:p w14:paraId="06ACB37E" w14:textId="3FF77E72" w:rsidR="00027AE7" w:rsidRPr="002561A0" w:rsidRDefault="00027AE7" w:rsidP="00027AE7">
      <w:pPr>
        <w:spacing w:line="360" w:lineRule="auto"/>
        <w:ind w:firstLine="720"/>
        <w:contextualSpacing/>
        <w:jc w:val="both"/>
        <w:rPr>
          <w:rFonts w:cs="Angsana New"/>
          <w:szCs w:val="30"/>
        </w:rPr>
      </w:pPr>
      <w:r w:rsidRPr="00027AE7">
        <w:rPr>
          <w:rFonts w:cs="Angsana New"/>
          <w:szCs w:val="30"/>
        </w:rPr>
        <w:t>Simulation-based approaches also play a crucial role in cost minimization. Prokop et al. (2008) emphasized that spreadsheet-based inventory simulations allow businesses to test various cost-reduction strategies without actual financial risk. Similarly, De Oliveira Pacheco et al. (2017) explored real-time order-up-to-level policy updates to mitigate the bullwhip effect, finding that frequent adjustments based on demand fluctuations lead to better cost control.</w:t>
      </w:r>
    </w:p>
    <w:p w14:paraId="246ABA3F" w14:textId="77777777" w:rsidR="00B64ED6" w:rsidRPr="002561A0" w:rsidRDefault="00B64ED6" w:rsidP="00B64ED6">
      <w:pPr>
        <w:spacing w:line="360" w:lineRule="auto"/>
        <w:ind w:firstLine="720"/>
        <w:contextualSpacing/>
        <w:jc w:val="both"/>
      </w:pPr>
    </w:p>
    <w:p w14:paraId="2ABC9EFD" w14:textId="77777777" w:rsidR="0000527E" w:rsidRPr="00027AE7" w:rsidRDefault="0000527E">
      <w:pPr>
        <w:rPr>
          <w:b/>
          <w:bCs/>
        </w:rPr>
      </w:pPr>
      <w:r w:rsidRPr="0089527A">
        <w:rPr>
          <w:b/>
          <w:bCs/>
          <w:cs/>
        </w:rPr>
        <w:br w:type="page"/>
      </w:r>
    </w:p>
    <w:p w14:paraId="2D77C127" w14:textId="7D3B8C85" w:rsidR="00B64ED6" w:rsidRPr="0089527A" w:rsidRDefault="00027AE7" w:rsidP="00027AE7">
      <w:pPr>
        <w:spacing w:line="360" w:lineRule="auto"/>
        <w:contextualSpacing/>
        <w:jc w:val="both"/>
        <w:rPr>
          <w:b/>
          <w:bCs/>
        </w:rPr>
      </w:pPr>
      <w:r>
        <w:rPr>
          <w:rFonts w:cs="Angsana New"/>
          <w:b/>
          <w:bCs/>
          <w:szCs w:val="30"/>
        </w:rPr>
        <w:lastRenderedPageBreak/>
        <w:t xml:space="preserve">2.4 </w:t>
      </w:r>
      <w:r w:rsidRPr="00027AE7">
        <w:rPr>
          <w:b/>
          <w:bCs/>
        </w:rPr>
        <w:t>Application of Base-Stock Policies in Excel-Based Simulations</w:t>
      </w:r>
    </w:p>
    <w:p w14:paraId="792D0F9C" w14:textId="77777777" w:rsidR="00027AE7" w:rsidRDefault="00027AE7" w:rsidP="00027AE7">
      <w:pPr>
        <w:spacing w:line="360" w:lineRule="auto"/>
        <w:ind w:firstLine="720"/>
        <w:jc w:val="both"/>
      </w:pPr>
      <w:r>
        <w:t>Excel-based simulations have become a widely used tool for modeling and optimizing base-stock inventory policies. Many businesses prefer these spreadsheet-based models due to their low cost, ease of use, and flexibility in testing different inventory replenishment strategies.</w:t>
      </w:r>
    </w:p>
    <w:p w14:paraId="7347B617" w14:textId="77777777" w:rsidR="00027AE7" w:rsidRDefault="00027AE7" w:rsidP="00027AE7">
      <w:pPr>
        <w:spacing w:line="360" w:lineRule="auto"/>
        <w:ind w:firstLine="720"/>
        <w:jc w:val="both"/>
      </w:pPr>
      <w:r>
        <w:t>Chen and Winterbone (2014) demonstrated that Monte Carlo simulations implemented in Microsoft Excel allow companies to test different reorder points and safety stock levels while minimizing overall costs. Their findings indicate that spreadsheet-based tools can help businesses optimize order quantities and stock levels dynamically.</w:t>
      </w:r>
    </w:p>
    <w:p w14:paraId="1DF043ED" w14:textId="77777777" w:rsidR="00027AE7" w:rsidRDefault="00027AE7" w:rsidP="00027AE7">
      <w:pPr>
        <w:spacing w:line="360" w:lineRule="auto"/>
        <w:ind w:firstLine="720"/>
        <w:jc w:val="both"/>
      </w:pPr>
      <w:r>
        <w:t>Garlotta (2001) emphasized that Excel-based inventory simulations enable companies to perform sensitivity analysis on lead time variability, demand fluctuations, and holding costs, thereby enhancing decision-making accuracy.</w:t>
      </w:r>
    </w:p>
    <w:p w14:paraId="08D49690" w14:textId="77777777" w:rsidR="00027AE7" w:rsidRDefault="00027AE7" w:rsidP="00027AE7">
      <w:pPr>
        <w:spacing w:line="360" w:lineRule="auto"/>
        <w:ind w:firstLine="720"/>
        <w:jc w:val="both"/>
      </w:pPr>
      <w:r>
        <w:t>Recent advancements in machine learning and big data analytics have further improved Excel-based inventory models. Clausen &amp; Li (2022) integrated big data techniques with Excel-based simulations to develop an adaptive Order-Up-To Level (OUTL) inventory model, which resulted in higher forecasting accuracy and lower inventory costs.</w:t>
      </w:r>
    </w:p>
    <w:p w14:paraId="37985410" w14:textId="77777777" w:rsidR="00027AE7" w:rsidRDefault="00027AE7" w:rsidP="00027AE7">
      <w:pPr>
        <w:spacing w:line="360" w:lineRule="auto"/>
        <w:ind w:firstLine="720"/>
        <w:jc w:val="both"/>
        <w:rPr>
          <w:rFonts w:eastAsia="Calibri"/>
          <w:b/>
          <w:bCs/>
          <w:color w:val="FF0000"/>
        </w:rPr>
      </w:pPr>
      <w:r>
        <w:t>These findings highlight the growing importance of spreadsheet-based inventory management tools in helping businesses make data-driven decisions while minimizing costs.</w:t>
      </w:r>
    </w:p>
    <w:p w14:paraId="4F5C7823" w14:textId="77777777" w:rsidR="00027AE7" w:rsidRDefault="00027AE7" w:rsidP="00027AE7">
      <w:pPr>
        <w:spacing w:line="360" w:lineRule="auto"/>
        <w:jc w:val="both"/>
        <w:rPr>
          <w:rFonts w:eastAsia="Calibri"/>
          <w:b/>
          <w:bCs/>
          <w:color w:val="FF0000"/>
        </w:rPr>
      </w:pPr>
    </w:p>
    <w:p w14:paraId="1505470F" w14:textId="154D61D4" w:rsidR="00027AE7" w:rsidRDefault="00027AE7" w:rsidP="00856836">
      <w:pPr>
        <w:spacing w:line="360" w:lineRule="auto"/>
        <w:jc w:val="thaiDistribute"/>
        <w:rPr>
          <w:rFonts w:eastAsia="Calibri"/>
          <w:b/>
          <w:bCs/>
        </w:rPr>
      </w:pPr>
      <w:r>
        <w:rPr>
          <w:rFonts w:eastAsia="Calibri"/>
          <w:b/>
          <w:bCs/>
        </w:rPr>
        <w:br w:type="page"/>
      </w:r>
    </w:p>
    <w:tbl>
      <w:tblPr>
        <w:tblW w:w="0" w:type="auto"/>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623"/>
        <w:gridCol w:w="1224"/>
        <w:gridCol w:w="1513"/>
        <w:gridCol w:w="1298"/>
        <w:gridCol w:w="912"/>
        <w:gridCol w:w="1345"/>
        <w:gridCol w:w="1391"/>
      </w:tblGrid>
      <w:tr w:rsidR="00AE3C1D" w:rsidRPr="00AE3C1D" w14:paraId="1A6AB561" w14:textId="77777777" w:rsidTr="001468CA">
        <w:trPr>
          <w:trHeight w:val="525"/>
          <w:tblHeader/>
        </w:trPr>
        <w:tc>
          <w:tcPr>
            <w:tcW w:w="0" w:type="auto"/>
            <w:tcMar>
              <w:top w:w="0" w:type="dxa"/>
              <w:left w:w="100" w:type="dxa"/>
              <w:bottom w:w="0" w:type="dxa"/>
              <w:right w:w="100" w:type="dxa"/>
            </w:tcMar>
            <w:hideMark/>
          </w:tcPr>
          <w:p w14:paraId="73E72B07" w14:textId="77777777" w:rsidR="00AE3C1D" w:rsidRPr="00AE3C1D" w:rsidRDefault="00AE3C1D" w:rsidP="00AE3C1D">
            <w:pPr>
              <w:rPr>
                <w:b/>
                <w:bCs/>
                <w:sz w:val="20"/>
                <w:szCs w:val="20"/>
              </w:rPr>
            </w:pPr>
            <w:r w:rsidRPr="00AE3C1D">
              <w:rPr>
                <w:b/>
                <w:bCs/>
                <w:sz w:val="20"/>
                <w:szCs w:val="20"/>
              </w:rPr>
              <w:lastRenderedPageBreak/>
              <w:t>Year</w:t>
            </w:r>
          </w:p>
        </w:tc>
        <w:tc>
          <w:tcPr>
            <w:tcW w:w="0" w:type="auto"/>
            <w:tcMar>
              <w:top w:w="0" w:type="dxa"/>
              <w:left w:w="100" w:type="dxa"/>
              <w:bottom w:w="0" w:type="dxa"/>
              <w:right w:w="100" w:type="dxa"/>
            </w:tcMar>
            <w:hideMark/>
          </w:tcPr>
          <w:p w14:paraId="066AA634" w14:textId="77777777" w:rsidR="00AE3C1D" w:rsidRPr="00AE3C1D" w:rsidRDefault="00AE3C1D" w:rsidP="00AE3C1D">
            <w:pPr>
              <w:rPr>
                <w:b/>
                <w:bCs/>
                <w:sz w:val="20"/>
                <w:szCs w:val="20"/>
              </w:rPr>
            </w:pPr>
            <w:r w:rsidRPr="00AE3C1D">
              <w:rPr>
                <w:b/>
                <w:bCs/>
                <w:sz w:val="20"/>
                <w:szCs w:val="20"/>
              </w:rPr>
              <w:t>Authors</w:t>
            </w:r>
          </w:p>
        </w:tc>
        <w:tc>
          <w:tcPr>
            <w:tcW w:w="0" w:type="auto"/>
            <w:tcMar>
              <w:top w:w="0" w:type="dxa"/>
              <w:left w:w="100" w:type="dxa"/>
              <w:bottom w:w="0" w:type="dxa"/>
              <w:right w:w="100" w:type="dxa"/>
            </w:tcMar>
            <w:hideMark/>
          </w:tcPr>
          <w:p w14:paraId="4476D9B4" w14:textId="77777777" w:rsidR="00AE3C1D" w:rsidRPr="00AE3C1D" w:rsidRDefault="00AE3C1D" w:rsidP="00AE3C1D">
            <w:pPr>
              <w:rPr>
                <w:b/>
                <w:bCs/>
                <w:sz w:val="20"/>
                <w:szCs w:val="20"/>
              </w:rPr>
            </w:pPr>
            <w:r w:rsidRPr="00AE3C1D">
              <w:rPr>
                <w:b/>
                <w:bCs/>
                <w:sz w:val="20"/>
                <w:szCs w:val="20"/>
              </w:rPr>
              <w:t>Title</w:t>
            </w:r>
          </w:p>
        </w:tc>
        <w:tc>
          <w:tcPr>
            <w:tcW w:w="0" w:type="auto"/>
            <w:tcMar>
              <w:top w:w="0" w:type="dxa"/>
              <w:left w:w="100" w:type="dxa"/>
              <w:bottom w:w="0" w:type="dxa"/>
              <w:right w:w="100" w:type="dxa"/>
            </w:tcMar>
            <w:hideMark/>
          </w:tcPr>
          <w:p w14:paraId="1E8AACCD" w14:textId="77777777" w:rsidR="00AE3C1D" w:rsidRPr="00AE3C1D" w:rsidRDefault="00AE3C1D" w:rsidP="00AE3C1D">
            <w:pPr>
              <w:rPr>
                <w:b/>
                <w:bCs/>
                <w:sz w:val="20"/>
                <w:szCs w:val="20"/>
              </w:rPr>
            </w:pPr>
            <w:r w:rsidRPr="00AE3C1D">
              <w:rPr>
                <w:b/>
                <w:bCs/>
                <w:sz w:val="20"/>
                <w:szCs w:val="20"/>
              </w:rPr>
              <w:t>Journal</w:t>
            </w:r>
          </w:p>
        </w:tc>
        <w:tc>
          <w:tcPr>
            <w:tcW w:w="0" w:type="auto"/>
            <w:tcMar>
              <w:top w:w="0" w:type="dxa"/>
              <w:left w:w="100" w:type="dxa"/>
              <w:bottom w:w="0" w:type="dxa"/>
              <w:right w:w="100" w:type="dxa"/>
            </w:tcMar>
            <w:hideMark/>
          </w:tcPr>
          <w:p w14:paraId="49140937" w14:textId="77777777" w:rsidR="00AE3C1D" w:rsidRPr="00AE3C1D" w:rsidRDefault="00AE3C1D" w:rsidP="00AE3C1D">
            <w:pPr>
              <w:rPr>
                <w:b/>
                <w:bCs/>
                <w:sz w:val="20"/>
                <w:szCs w:val="20"/>
              </w:rPr>
            </w:pPr>
            <w:r w:rsidRPr="00AE3C1D">
              <w:rPr>
                <w:b/>
                <w:bCs/>
                <w:sz w:val="20"/>
                <w:szCs w:val="20"/>
              </w:rPr>
              <w:t>Policy Type</w:t>
            </w:r>
          </w:p>
        </w:tc>
        <w:tc>
          <w:tcPr>
            <w:tcW w:w="0" w:type="auto"/>
            <w:tcMar>
              <w:top w:w="0" w:type="dxa"/>
              <w:left w:w="100" w:type="dxa"/>
              <w:bottom w:w="0" w:type="dxa"/>
              <w:right w:w="100" w:type="dxa"/>
            </w:tcMar>
            <w:hideMark/>
          </w:tcPr>
          <w:p w14:paraId="20B26D88" w14:textId="77777777" w:rsidR="00AE3C1D" w:rsidRPr="00AE3C1D" w:rsidRDefault="00AE3C1D" w:rsidP="00AE3C1D">
            <w:pPr>
              <w:rPr>
                <w:b/>
                <w:bCs/>
                <w:sz w:val="20"/>
                <w:szCs w:val="20"/>
              </w:rPr>
            </w:pPr>
            <w:r w:rsidRPr="00AE3C1D">
              <w:rPr>
                <w:b/>
                <w:bCs/>
                <w:sz w:val="20"/>
                <w:szCs w:val="20"/>
              </w:rPr>
              <w:t>Objective</w:t>
            </w:r>
          </w:p>
        </w:tc>
        <w:tc>
          <w:tcPr>
            <w:tcW w:w="0" w:type="auto"/>
            <w:tcMar>
              <w:top w:w="0" w:type="dxa"/>
              <w:left w:w="100" w:type="dxa"/>
              <w:bottom w:w="0" w:type="dxa"/>
              <w:right w:w="100" w:type="dxa"/>
            </w:tcMar>
            <w:hideMark/>
          </w:tcPr>
          <w:p w14:paraId="7820B91E" w14:textId="77777777" w:rsidR="00AE3C1D" w:rsidRPr="00AE3C1D" w:rsidRDefault="00AE3C1D" w:rsidP="00AE3C1D">
            <w:pPr>
              <w:rPr>
                <w:b/>
                <w:bCs/>
                <w:sz w:val="20"/>
                <w:szCs w:val="20"/>
              </w:rPr>
            </w:pPr>
            <w:r w:rsidRPr="00AE3C1D">
              <w:rPr>
                <w:b/>
                <w:bCs/>
                <w:sz w:val="20"/>
                <w:szCs w:val="20"/>
              </w:rPr>
              <w:t>Methodology</w:t>
            </w:r>
          </w:p>
        </w:tc>
      </w:tr>
      <w:tr w:rsidR="00AE3C1D" w:rsidRPr="00AE3C1D" w14:paraId="745146CD" w14:textId="77777777" w:rsidTr="001468CA">
        <w:trPr>
          <w:trHeight w:val="2055"/>
        </w:trPr>
        <w:tc>
          <w:tcPr>
            <w:tcW w:w="0" w:type="auto"/>
            <w:tcMar>
              <w:top w:w="0" w:type="dxa"/>
              <w:left w:w="100" w:type="dxa"/>
              <w:bottom w:w="0" w:type="dxa"/>
              <w:right w:w="100" w:type="dxa"/>
            </w:tcMar>
            <w:hideMark/>
          </w:tcPr>
          <w:p w14:paraId="0ABCF8EC" w14:textId="77777777" w:rsidR="00AE3C1D" w:rsidRPr="00AE3C1D" w:rsidRDefault="00AE3C1D" w:rsidP="00AE3C1D">
            <w:pPr>
              <w:rPr>
                <w:sz w:val="20"/>
                <w:szCs w:val="20"/>
              </w:rPr>
            </w:pPr>
            <w:r w:rsidRPr="00AE3C1D">
              <w:rPr>
                <w:sz w:val="20"/>
                <w:szCs w:val="20"/>
              </w:rPr>
              <w:t>2023</w:t>
            </w:r>
          </w:p>
        </w:tc>
        <w:tc>
          <w:tcPr>
            <w:tcW w:w="0" w:type="auto"/>
            <w:tcMar>
              <w:top w:w="0" w:type="dxa"/>
              <w:left w:w="100" w:type="dxa"/>
              <w:bottom w:w="0" w:type="dxa"/>
              <w:right w:w="100" w:type="dxa"/>
            </w:tcMar>
            <w:hideMark/>
          </w:tcPr>
          <w:p w14:paraId="0EA62F6F" w14:textId="77777777" w:rsidR="00AE3C1D" w:rsidRPr="00AE3C1D" w:rsidRDefault="00AE3C1D" w:rsidP="00AE3C1D">
            <w:pPr>
              <w:rPr>
                <w:sz w:val="20"/>
                <w:szCs w:val="20"/>
              </w:rPr>
            </w:pPr>
            <w:r w:rsidRPr="00AE3C1D">
              <w:rPr>
                <w:sz w:val="20"/>
                <w:szCs w:val="20"/>
              </w:rPr>
              <w:t>Visentin, A., Prestwich, S., Rossi, R., &amp; Tarim, S. A.</w:t>
            </w:r>
          </w:p>
        </w:tc>
        <w:tc>
          <w:tcPr>
            <w:tcW w:w="0" w:type="auto"/>
            <w:tcMar>
              <w:top w:w="0" w:type="dxa"/>
              <w:left w:w="100" w:type="dxa"/>
              <w:bottom w:w="0" w:type="dxa"/>
              <w:right w:w="100" w:type="dxa"/>
            </w:tcMar>
            <w:hideMark/>
          </w:tcPr>
          <w:p w14:paraId="1876638F" w14:textId="77777777" w:rsidR="00AE3C1D" w:rsidRPr="00AE3C1D" w:rsidRDefault="00AE3C1D" w:rsidP="00AE3C1D">
            <w:pPr>
              <w:rPr>
                <w:sz w:val="20"/>
                <w:szCs w:val="20"/>
              </w:rPr>
            </w:pPr>
            <w:r w:rsidRPr="00AE3C1D">
              <w:rPr>
                <w:sz w:val="20"/>
                <w:szCs w:val="20"/>
              </w:rPr>
              <w:t>Stochastic dynamic programming heuristic for the (R, s, S) policy parameters computation</w:t>
            </w:r>
          </w:p>
        </w:tc>
        <w:tc>
          <w:tcPr>
            <w:tcW w:w="0" w:type="auto"/>
            <w:tcMar>
              <w:top w:w="0" w:type="dxa"/>
              <w:left w:w="100" w:type="dxa"/>
              <w:bottom w:w="0" w:type="dxa"/>
              <w:right w:w="100" w:type="dxa"/>
            </w:tcMar>
            <w:hideMark/>
          </w:tcPr>
          <w:p w14:paraId="10D61B33" w14:textId="77777777" w:rsidR="00AE3C1D" w:rsidRPr="00AE3C1D" w:rsidRDefault="00AE3C1D" w:rsidP="00AE3C1D">
            <w:pPr>
              <w:rPr>
                <w:sz w:val="20"/>
                <w:szCs w:val="20"/>
              </w:rPr>
            </w:pPr>
            <w:r w:rsidRPr="00AE3C1D">
              <w:rPr>
                <w:sz w:val="20"/>
                <w:szCs w:val="20"/>
              </w:rPr>
              <w:t>Computers &amp; Operations Research</w:t>
            </w:r>
          </w:p>
        </w:tc>
        <w:tc>
          <w:tcPr>
            <w:tcW w:w="0" w:type="auto"/>
            <w:tcMar>
              <w:top w:w="0" w:type="dxa"/>
              <w:left w:w="100" w:type="dxa"/>
              <w:bottom w:w="0" w:type="dxa"/>
              <w:right w:w="100" w:type="dxa"/>
            </w:tcMar>
            <w:hideMark/>
          </w:tcPr>
          <w:p w14:paraId="00DE3A7D" w14:textId="77777777" w:rsidR="00AE3C1D" w:rsidRPr="00AE3C1D" w:rsidRDefault="00AE3C1D" w:rsidP="00AE3C1D">
            <w:pPr>
              <w:rPr>
                <w:sz w:val="20"/>
                <w:szCs w:val="20"/>
              </w:rPr>
            </w:pPr>
            <w:r w:rsidRPr="00AE3C1D">
              <w:rPr>
                <w:sz w:val="20"/>
                <w:szCs w:val="20"/>
              </w:rPr>
              <w:t>(R, s, S)</w:t>
            </w:r>
          </w:p>
        </w:tc>
        <w:tc>
          <w:tcPr>
            <w:tcW w:w="0" w:type="auto"/>
            <w:tcMar>
              <w:top w:w="0" w:type="dxa"/>
              <w:left w:w="100" w:type="dxa"/>
              <w:bottom w:w="0" w:type="dxa"/>
              <w:right w:w="100" w:type="dxa"/>
            </w:tcMar>
            <w:hideMark/>
          </w:tcPr>
          <w:p w14:paraId="68768169" w14:textId="77777777" w:rsidR="00AE3C1D" w:rsidRPr="00AE3C1D" w:rsidRDefault="00AE3C1D" w:rsidP="00AE3C1D">
            <w:pPr>
              <w:rPr>
                <w:sz w:val="20"/>
                <w:szCs w:val="20"/>
              </w:rPr>
            </w:pPr>
            <w:r w:rsidRPr="00AE3C1D">
              <w:rPr>
                <w:sz w:val="20"/>
                <w:szCs w:val="20"/>
              </w:rPr>
              <w:t>Minimize expected total cost (ordering, holding, shortage)</w:t>
            </w:r>
          </w:p>
        </w:tc>
        <w:tc>
          <w:tcPr>
            <w:tcW w:w="0" w:type="auto"/>
            <w:tcMar>
              <w:top w:w="0" w:type="dxa"/>
              <w:left w:w="100" w:type="dxa"/>
              <w:bottom w:w="0" w:type="dxa"/>
              <w:right w:w="100" w:type="dxa"/>
            </w:tcMar>
            <w:hideMark/>
          </w:tcPr>
          <w:p w14:paraId="254F753C" w14:textId="77777777" w:rsidR="00AE3C1D" w:rsidRPr="00AE3C1D" w:rsidRDefault="00AE3C1D" w:rsidP="00AE3C1D">
            <w:pPr>
              <w:rPr>
                <w:sz w:val="20"/>
                <w:szCs w:val="20"/>
              </w:rPr>
            </w:pPr>
            <w:r w:rsidRPr="00AE3C1D">
              <w:rPr>
                <w:sz w:val="20"/>
                <w:szCs w:val="20"/>
              </w:rPr>
              <w:t>Stochastic dynamic programming heuristic</w:t>
            </w:r>
          </w:p>
        </w:tc>
      </w:tr>
      <w:tr w:rsidR="00AE3C1D" w:rsidRPr="00AE3C1D" w14:paraId="5C34D835" w14:textId="77777777" w:rsidTr="001468CA">
        <w:trPr>
          <w:trHeight w:val="1800"/>
        </w:trPr>
        <w:tc>
          <w:tcPr>
            <w:tcW w:w="0" w:type="auto"/>
            <w:tcMar>
              <w:top w:w="0" w:type="dxa"/>
              <w:left w:w="100" w:type="dxa"/>
              <w:bottom w:w="0" w:type="dxa"/>
              <w:right w:w="100" w:type="dxa"/>
            </w:tcMar>
            <w:hideMark/>
          </w:tcPr>
          <w:p w14:paraId="6D1615AA" w14:textId="77777777" w:rsidR="00AE3C1D" w:rsidRPr="00AE3C1D" w:rsidRDefault="00AE3C1D" w:rsidP="00AE3C1D">
            <w:pPr>
              <w:rPr>
                <w:sz w:val="20"/>
                <w:szCs w:val="20"/>
              </w:rPr>
            </w:pPr>
            <w:r w:rsidRPr="00AE3C1D">
              <w:rPr>
                <w:sz w:val="20"/>
                <w:szCs w:val="20"/>
              </w:rPr>
              <w:t>2018</w:t>
            </w:r>
          </w:p>
        </w:tc>
        <w:tc>
          <w:tcPr>
            <w:tcW w:w="0" w:type="auto"/>
            <w:tcMar>
              <w:top w:w="0" w:type="dxa"/>
              <w:left w:w="100" w:type="dxa"/>
              <w:bottom w:w="0" w:type="dxa"/>
              <w:right w:w="100" w:type="dxa"/>
            </w:tcMar>
            <w:hideMark/>
          </w:tcPr>
          <w:p w14:paraId="034A09E1" w14:textId="77777777" w:rsidR="00AE3C1D" w:rsidRPr="00AE3C1D" w:rsidRDefault="00AE3C1D" w:rsidP="00AE3C1D">
            <w:pPr>
              <w:rPr>
                <w:sz w:val="20"/>
                <w:szCs w:val="20"/>
              </w:rPr>
            </w:pPr>
            <w:r w:rsidRPr="00AE3C1D">
              <w:rPr>
                <w:sz w:val="20"/>
                <w:szCs w:val="20"/>
              </w:rPr>
              <w:t>Xiang, M., Rossi, R., Martin-Barragán, B., &amp; Tarim, S. A.</w:t>
            </w:r>
          </w:p>
        </w:tc>
        <w:tc>
          <w:tcPr>
            <w:tcW w:w="0" w:type="auto"/>
            <w:tcMar>
              <w:top w:w="0" w:type="dxa"/>
              <w:left w:w="100" w:type="dxa"/>
              <w:bottom w:w="0" w:type="dxa"/>
              <w:right w:w="100" w:type="dxa"/>
            </w:tcMar>
            <w:hideMark/>
          </w:tcPr>
          <w:p w14:paraId="4A69BE9A" w14:textId="77777777" w:rsidR="00AE3C1D" w:rsidRPr="00AE3C1D" w:rsidRDefault="00AE3C1D" w:rsidP="00AE3C1D">
            <w:pPr>
              <w:rPr>
                <w:sz w:val="20"/>
                <w:szCs w:val="20"/>
              </w:rPr>
            </w:pPr>
            <w:r w:rsidRPr="00AE3C1D">
              <w:rPr>
                <w:sz w:val="20"/>
                <w:szCs w:val="20"/>
              </w:rPr>
              <w:t>Computing non-stationary (s, S) policies using mixed integer linear programming</w:t>
            </w:r>
          </w:p>
        </w:tc>
        <w:tc>
          <w:tcPr>
            <w:tcW w:w="0" w:type="auto"/>
            <w:tcMar>
              <w:top w:w="0" w:type="dxa"/>
              <w:left w:w="100" w:type="dxa"/>
              <w:bottom w:w="0" w:type="dxa"/>
              <w:right w:w="100" w:type="dxa"/>
            </w:tcMar>
            <w:hideMark/>
          </w:tcPr>
          <w:p w14:paraId="55C1E6D3" w14:textId="77777777" w:rsidR="00AE3C1D" w:rsidRPr="00AE3C1D" w:rsidRDefault="00AE3C1D" w:rsidP="00AE3C1D">
            <w:pPr>
              <w:rPr>
                <w:sz w:val="20"/>
                <w:szCs w:val="20"/>
              </w:rPr>
            </w:pPr>
            <w:r w:rsidRPr="00AE3C1D">
              <w:rPr>
                <w:sz w:val="20"/>
                <w:szCs w:val="20"/>
              </w:rPr>
              <w:t>European Journal of Operational Research</w:t>
            </w:r>
          </w:p>
        </w:tc>
        <w:tc>
          <w:tcPr>
            <w:tcW w:w="0" w:type="auto"/>
            <w:tcMar>
              <w:top w:w="0" w:type="dxa"/>
              <w:left w:w="100" w:type="dxa"/>
              <w:bottom w:w="0" w:type="dxa"/>
              <w:right w:w="100" w:type="dxa"/>
            </w:tcMar>
            <w:hideMark/>
          </w:tcPr>
          <w:p w14:paraId="0AC10512" w14:textId="77777777" w:rsidR="00AE3C1D" w:rsidRPr="00AE3C1D" w:rsidRDefault="00AE3C1D" w:rsidP="00AE3C1D">
            <w:pPr>
              <w:rPr>
                <w:sz w:val="20"/>
                <w:szCs w:val="20"/>
              </w:rPr>
            </w:pPr>
            <w:r w:rsidRPr="00AE3C1D">
              <w:rPr>
                <w:sz w:val="20"/>
                <w:szCs w:val="20"/>
              </w:rPr>
              <w:t>(s, S)</w:t>
            </w:r>
          </w:p>
        </w:tc>
        <w:tc>
          <w:tcPr>
            <w:tcW w:w="0" w:type="auto"/>
            <w:tcMar>
              <w:top w:w="0" w:type="dxa"/>
              <w:left w:w="100" w:type="dxa"/>
              <w:bottom w:w="0" w:type="dxa"/>
              <w:right w:w="100" w:type="dxa"/>
            </w:tcMar>
            <w:hideMark/>
          </w:tcPr>
          <w:p w14:paraId="29EC43E7" w14:textId="77777777" w:rsidR="00AE3C1D" w:rsidRPr="00AE3C1D" w:rsidRDefault="00AE3C1D" w:rsidP="00AE3C1D">
            <w:pPr>
              <w:rPr>
                <w:sz w:val="20"/>
                <w:szCs w:val="20"/>
              </w:rPr>
            </w:pPr>
            <w:r w:rsidRPr="00AE3C1D">
              <w:rPr>
                <w:sz w:val="20"/>
                <w:szCs w:val="20"/>
              </w:rPr>
              <w:t>Minimize total cost under non-stationary demand</w:t>
            </w:r>
          </w:p>
        </w:tc>
        <w:tc>
          <w:tcPr>
            <w:tcW w:w="0" w:type="auto"/>
            <w:tcMar>
              <w:top w:w="0" w:type="dxa"/>
              <w:left w:w="100" w:type="dxa"/>
              <w:bottom w:w="0" w:type="dxa"/>
              <w:right w:w="100" w:type="dxa"/>
            </w:tcMar>
            <w:hideMark/>
          </w:tcPr>
          <w:p w14:paraId="67F5CFE1" w14:textId="77777777" w:rsidR="00AE3C1D" w:rsidRPr="00AE3C1D" w:rsidRDefault="00AE3C1D" w:rsidP="00AE3C1D">
            <w:pPr>
              <w:rPr>
                <w:sz w:val="20"/>
                <w:szCs w:val="20"/>
              </w:rPr>
            </w:pPr>
            <w:r w:rsidRPr="00AE3C1D">
              <w:rPr>
                <w:sz w:val="20"/>
                <w:szCs w:val="20"/>
              </w:rPr>
              <w:t>Mixed Integer Linear Programming</w:t>
            </w:r>
          </w:p>
        </w:tc>
      </w:tr>
      <w:tr w:rsidR="00AE3C1D" w:rsidRPr="00AE3C1D" w14:paraId="6C04B770" w14:textId="77777777" w:rsidTr="001468CA">
        <w:trPr>
          <w:trHeight w:val="2310"/>
        </w:trPr>
        <w:tc>
          <w:tcPr>
            <w:tcW w:w="0" w:type="auto"/>
            <w:tcMar>
              <w:top w:w="0" w:type="dxa"/>
              <w:left w:w="100" w:type="dxa"/>
              <w:bottom w:w="0" w:type="dxa"/>
              <w:right w:w="100" w:type="dxa"/>
            </w:tcMar>
            <w:hideMark/>
          </w:tcPr>
          <w:p w14:paraId="7257518D" w14:textId="77777777" w:rsidR="00AE3C1D" w:rsidRPr="00AE3C1D" w:rsidRDefault="00AE3C1D" w:rsidP="00AE3C1D">
            <w:pPr>
              <w:rPr>
                <w:sz w:val="20"/>
                <w:szCs w:val="20"/>
              </w:rPr>
            </w:pPr>
            <w:r w:rsidRPr="00AE3C1D">
              <w:rPr>
                <w:sz w:val="20"/>
                <w:szCs w:val="20"/>
              </w:rPr>
              <w:t>2023</w:t>
            </w:r>
          </w:p>
        </w:tc>
        <w:tc>
          <w:tcPr>
            <w:tcW w:w="0" w:type="auto"/>
            <w:tcMar>
              <w:top w:w="0" w:type="dxa"/>
              <w:left w:w="100" w:type="dxa"/>
              <w:bottom w:w="0" w:type="dxa"/>
              <w:right w:w="100" w:type="dxa"/>
            </w:tcMar>
            <w:hideMark/>
          </w:tcPr>
          <w:p w14:paraId="1AE0886F" w14:textId="77777777" w:rsidR="00AE3C1D" w:rsidRPr="00AE3C1D" w:rsidRDefault="00AE3C1D" w:rsidP="00AE3C1D">
            <w:pPr>
              <w:rPr>
                <w:sz w:val="20"/>
                <w:szCs w:val="20"/>
              </w:rPr>
            </w:pPr>
            <w:r w:rsidRPr="00AE3C1D">
              <w:rPr>
                <w:sz w:val="20"/>
                <w:szCs w:val="20"/>
              </w:rPr>
              <w:t>Dai, B., Chen, H., Li, Y., Zhang, Y., Wang, X., &amp; Deng, Y.</w:t>
            </w:r>
          </w:p>
        </w:tc>
        <w:tc>
          <w:tcPr>
            <w:tcW w:w="0" w:type="auto"/>
            <w:tcMar>
              <w:top w:w="0" w:type="dxa"/>
              <w:left w:w="100" w:type="dxa"/>
              <w:bottom w:w="0" w:type="dxa"/>
              <w:right w:w="100" w:type="dxa"/>
            </w:tcMar>
            <w:hideMark/>
          </w:tcPr>
          <w:p w14:paraId="32DEC7B1" w14:textId="77777777" w:rsidR="00AE3C1D" w:rsidRPr="00AE3C1D" w:rsidRDefault="00AE3C1D" w:rsidP="00AE3C1D">
            <w:pPr>
              <w:rPr>
                <w:sz w:val="20"/>
                <w:szCs w:val="20"/>
              </w:rPr>
            </w:pPr>
            <w:r w:rsidRPr="00AE3C1D">
              <w:rPr>
                <w:sz w:val="20"/>
                <w:szCs w:val="20"/>
              </w:rPr>
              <w:t>Optimizing (s, S) policies in a distribution system with joint replenishment volume constraints</w:t>
            </w:r>
          </w:p>
        </w:tc>
        <w:tc>
          <w:tcPr>
            <w:tcW w:w="0" w:type="auto"/>
            <w:tcMar>
              <w:top w:w="0" w:type="dxa"/>
              <w:left w:w="100" w:type="dxa"/>
              <w:bottom w:w="0" w:type="dxa"/>
              <w:right w:w="100" w:type="dxa"/>
            </w:tcMar>
            <w:hideMark/>
          </w:tcPr>
          <w:p w14:paraId="279FA213" w14:textId="77777777" w:rsidR="00AE3C1D" w:rsidRPr="00AE3C1D" w:rsidRDefault="00AE3C1D" w:rsidP="00AE3C1D">
            <w:pPr>
              <w:rPr>
                <w:sz w:val="20"/>
                <w:szCs w:val="20"/>
              </w:rPr>
            </w:pPr>
            <w:r w:rsidRPr="00AE3C1D">
              <w:rPr>
                <w:sz w:val="20"/>
                <w:szCs w:val="20"/>
              </w:rPr>
              <w:t>Omega</w:t>
            </w:r>
          </w:p>
        </w:tc>
        <w:tc>
          <w:tcPr>
            <w:tcW w:w="0" w:type="auto"/>
            <w:tcMar>
              <w:top w:w="0" w:type="dxa"/>
              <w:left w:w="100" w:type="dxa"/>
              <w:bottom w:w="0" w:type="dxa"/>
              <w:right w:w="100" w:type="dxa"/>
            </w:tcMar>
            <w:hideMark/>
          </w:tcPr>
          <w:p w14:paraId="32198566" w14:textId="77777777" w:rsidR="00AE3C1D" w:rsidRPr="00AE3C1D" w:rsidRDefault="00AE3C1D" w:rsidP="00AE3C1D">
            <w:pPr>
              <w:rPr>
                <w:sz w:val="20"/>
                <w:szCs w:val="20"/>
              </w:rPr>
            </w:pPr>
            <w:r w:rsidRPr="00AE3C1D">
              <w:rPr>
                <w:sz w:val="20"/>
                <w:szCs w:val="20"/>
              </w:rPr>
              <w:t>(s, S)</w:t>
            </w:r>
          </w:p>
        </w:tc>
        <w:tc>
          <w:tcPr>
            <w:tcW w:w="0" w:type="auto"/>
            <w:tcMar>
              <w:top w:w="0" w:type="dxa"/>
              <w:left w:w="100" w:type="dxa"/>
              <w:bottom w:w="0" w:type="dxa"/>
              <w:right w:w="100" w:type="dxa"/>
            </w:tcMar>
            <w:hideMark/>
          </w:tcPr>
          <w:p w14:paraId="181F735F" w14:textId="77777777" w:rsidR="00AE3C1D" w:rsidRPr="00AE3C1D" w:rsidRDefault="00AE3C1D" w:rsidP="00AE3C1D">
            <w:pPr>
              <w:rPr>
                <w:sz w:val="20"/>
                <w:szCs w:val="20"/>
              </w:rPr>
            </w:pPr>
            <w:r w:rsidRPr="00AE3C1D">
              <w:rPr>
                <w:sz w:val="20"/>
                <w:szCs w:val="20"/>
              </w:rPr>
              <w:t>Minimize total distribution system cost</w:t>
            </w:r>
          </w:p>
        </w:tc>
        <w:tc>
          <w:tcPr>
            <w:tcW w:w="0" w:type="auto"/>
            <w:tcMar>
              <w:top w:w="0" w:type="dxa"/>
              <w:left w:w="100" w:type="dxa"/>
              <w:bottom w:w="0" w:type="dxa"/>
              <w:right w:w="100" w:type="dxa"/>
            </w:tcMar>
            <w:hideMark/>
          </w:tcPr>
          <w:p w14:paraId="0999CAC6" w14:textId="77777777" w:rsidR="00AE3C1D" w:rsidRPr="00AE3C1D" w:rsidRDefault="00AE3C1D" w:rsidP="00AE3C1D">
            <w:pPr>
              <w:rPr>
                <w:sz w:val="20"/>
                <w:szCs w:val="20"/>
              </w:rPr>
            </w:pPr>
            <w:r w:rsidRPr="00AE3C1D">
              <w:rPr>
                <w:sz w:val="20"/>
                <w:szCs w:val="20"/>
              </w:rPr>
              <w:t>Alternating Direction Method of Multipliers</w:t>
            </w:r>
          </w:p>
        </w:tc>
      </w:tr>
      <w:tr w:rsidR="00AE3C1D" w:rsidRPr="00AE3C1D" w14:paraId="083183E1" w14:textId="77777777" w:rsidTr="001468CA">
        <w:trPr>
          <w:trHeight w:val="1800"/>
        </w:trPr>
        <w:tc>
          <w:tcPr>
            <w:tcW w:w="0" w:type="auto"/>
            <w:tcMar>
              <w:top w:w="0" w:type="dxa"/>
              <w:left w:w="100" w:type="dxa"/>
              <w:bottom w:w="0" w:type="dxa"/>
              <w:right w:w="100" w:type="dxa"/>
            </w:tcMar>
            <w:hideMark/>
          </w:tcPr>
          <w:p w14:paraId="0BFE35A8" w14:textId="77777777" w:rsidR="00AE3C1D" w:rsidRPr="00AE3C1D" w:rsidRDefault="00AE3C1D" w:rsidP="00AE3C1D">
            <w:pPr>
              <w:rPr>
                <w:sz w:val="20"/>
                <w:szCs w:val="20"/>
              </w:rPr>
            </w:pPr>
            <w:r w:rsidRPr="00AE3C1D">
              <w:rPr>
                <w:sz w:val="20"/>
                <w:szCs w:val="20"/>
              </w:rPr>
              <w:t>2023</w:t>
            </w:r>
          </w:p>
        </w:tc>
        <w:tc>
          <w:tcPr>
            <w:tcW w:w="0" w:type="auto"/>
            <w:tcMar>
              <w:top w:w="0" w:type="dxa"/>
              <w:left w:w="100" w:type="dxa"/>
              <w:bottom w:w="0" w:type="dxa"/>
              <w:right w:w="100" w:type="dxa"/>
            </w:tcMar>
            <w:hideMark/>
          </w:tcPr>
          <w:p w14:paraId="325D2C26" w14:textId="77777777" w:rsidR="00AE3C1D" w:rsidRPr="00AE3C1D" w:rsidRDefault="00AE3C1D" w:rsidP="00AE3C1D">
            <w:pPr>
              <w:rPr>
                <w:sz w:val="20"/>
                <w:szCs w:val="20"/>
              </w:rPr>
            </w:pPr>
            <w:r w:rsidRPr="00AE3C1D">
              <w:rPr>
                <w:sz w:val="20"/>
                <w:szCs w:val="20"/>
              </w:rPr>
              <w:t>Seyedan, M., Mafakheri, F., &amp; Wang, C.</w:t>
            </w:r>
          </w:p>
        </w:tc>
        <w:tc>
          <w:tcPr>
            <w:tcW w:w="0" w:type="auto"/>
            <w:tcMar>
              <w:top w:w="0" w:type="dxa"/>
              <w:left w:w="100" w:type="dxa"/>
              <w:bottom w:w="0" w:type="dxa"/>
              <w:right w:w="100" w:type="dxa"/>
            </w:tcMar>
            <w:hideMark/>
          </w:tcPr>
          <w:p w14:paraId="3B737789" w14:textId="77777777" w:rsidR="00AE3C1D" w:rsidRPr="00AE3C1D" w:rsidRDefault="00AE3C1D" w:rsidP="00AE3C1D">
            <w:pPr>
              <w:rPr>
                <w:sz w:val="20"/>
                <w:szCs w:val="20"/>
              </w:rPr>
            </w:pPr>
            <w:r w:rsidRPr="00AE3C1D">
              <w:rPr>
                <w:sz w:val="20"/>
                <w:szCs w:val="20"/>
              </w:rPr>
              <w:t>Order-up-to-level inventory optimization using ensemble deep learning</w:t>
            </w:r>
          </w:p>
        </w:tc>
        <w:tc>
          <w:tcPr>
            <w:tcW w:w="0" w:type="auto"/>
            <w:tcMar>
              <w:top w:w="0" w:type="dxa"/>
              <w:left w:w="100" w:type="dxa"/>
              <w:bottom w:w="0" w:type="dxa"/>
              <w:right w:w="100" w:type="dxa"/>
            </w:tcMar>
            <w:hideMark/>
          </w:tcPr>
          <w:p w14:paraId="57BD926B" w14:textId="77777777" w:rsidR="00AE3C1D" w:rsidRPr="00AE3C1D" w:rsidRDefault="00AE3C1D" w:rsidP="00AE3C1D">
            <w:pPr>
              <w:rPr>
                <w:sz w:val="20"/>
                <w:szCs w:val="20"/>
              </w:rPr>
            </w:pPr>
            <w:r w:rsidRPr="00AE3C1D">
              <w:rPr>
                <w:sz w:val="20"/>
                <w:szCs w:val="20"/>
              </w:rPr>
              <w:t>Supply Chain Analytics</w:t>
            </w:r>
          </w:p>
        </w:tc>
        <w:tc>
          <w:tcPr>
            <w:tcW w:w="0" w:type="auto"/>
            <w:tcMar>
              <w:top w:w="0" w:type="dxa"/>
              <w:left w:w="100" w:type="dxa"/>
              <w:bottom w:w="0" w:type="dxa"/>
              <w:right w:w="100" w:type="dxa"/>
            </w:tcMar>
            <w:hideMark/>
          </w:tcPr>
          <w:p w14:paraId="1EA6EFEF" w14:textId="77777777" w:rsidR="00AE3C1D" w:rsidRPr="00AE3C1D" w:rsidRDefault="00AE3C1D" w:rsidP="00AE3C1D">
            <w:pPr>
              <w:rPr>
                <w:sz w:val="20"/>
                <w:szCs w:val="20"/>
              </w:rPr>
            </w:pPr>
            <w:r w:rsidRPr="00AE3C1D">
              <w:rPr>
                <w:sz w:val="20"/>
                <w:szCs w:val="20"/>
              </w:rPr>
              <w:t>Order-Up-To Level (OUTL)</w:t>
            </w:r>
          </w:p>
        </w:tc>
        <w:tc>
          <w:tcPr>
            <w:tcW w:w="0" w:type="auto"/>
            <w:tcMar>
              <w:top w:w="0" w:type="dxa"/>
              <w:left w:w="100" w:type="dxa"/>
              <w:bottom w:w="0" w:type="dxa"/>
              <w:right w:w="100" w:type="dxa"/>
            </w:tcMar>
            <w:hideMark/>
          </w:tcPr>
          <w:p w14:paraId="054F6E3B" w14:textId="77777777" w:rsidR="00AE3C1D" w:rsidRPr="00AE3C1D" w:rsidRDefault="00AE3C1D" w:rsidP="00AE3C1D">
            <w:pPr>
              <w:rPr>
                <w:sz w:val="20"/>
                <w:szCs w:val="20"/>
              </w:rPr>
            </w:pPr>
            <w:r w:rsidRPr="00AE3C1D">
              <w:rPr>
                <w:sz w:val="20"/>
                <w:szCs w:val="20"/>
              </w:rPr>
              <w:t>Optimize inventory, minimize costs, meet demand</w:t>
            </w:r>
          </w:p>
        </w:tc>
        <w:tc>
          <w:tcPr>
            <w:tcW w:w="0" w:type="auto"/>
            <w:tcMar>
              <w:top w:w="0" w:type="dxa"/>
              <w:left w:w="100" w:type="dxa"/>
              <w:bottom w:w="0" w:type="dxa"/>
              <w:right w:w="100" w:type="dxa"/>
            </w:tcMar>
            <w:hideMark/>
          </w:tcPr>
          <w:p w14:paraId="53448F12" w14:textId="77777777" w:rsidR="00AE3C1D" w:rsidRPr="00AE3C1D" w:rsidRDefault="00AE3C1D" w:rsidP="00AE3C1D">
            <w:pPr>
              <w:rPr>
                <w:sz w:val="20"/>
                <w:szCs w:val="20"/>
              </w:rPr>
            </w:pPr>
            <w:r w:rsidRPr="00AE3C1D">
              <w:rPr>
                <w:sz w:val="20"/>
                <w:szCs w:val="20"/>
              </w:rPr>
              <w:t>Ensemble Deep Learning</w:t>
            </w:r>
          </w:p>
        </w:tc>
      </w:tr>
      <w:tr w:rsidR="00AE3C1D" w:rsidRPr="00AE3C1D" w14:paraId="4CD14118" w14:textId="77777777" w:rsidTr="001468CA">
        <w:trPr>
          <w:trHeight w:val="1545"/>
        </w:trPr>
        <w:tc>
          <w:tcPr>
            <w:tcW w:w="0" w:type="auto"/>
            <w:tcMar>
              <w:top w:w="0" w:type="dxa"/>
              <w:left w:w="100" w:type="dxa"/>
              <w:bottom w:w="0" w:type="dxa"/>
              <w:right w:w="100" w:type="dxa"/>
            </w:tcMar>
            <w:hideMark/>
          </w:tcPr>
          <w:p w14:paraId="6E9CF626" w14:textId="77777777" w:rsidR="00AE3C1D" w:rsidRPr="00AE3C1D" w:rsidRDefault="00AE3C1D" w:rsidP="00AE3C1D">
            <w:pPr>
              <w:rPr>
                <w:sz w:val="20"/>
                <w:szCs w:val="20"/>
              </w:rPr>
            </w:pPr>
            <w:r w:rsidRPr="00AE3C1D">
              <w:rPr>
                <w:sz w:val="20"/>
                <w:szCs w:val="20"/>
              </w:rPr>
              <w:t>2022</w:t>
            </w:r>
          </w:p>
        </w:tc>
        <w:tc>
          <w:tcPr>
            <w:tcW w:w="0" w:type="auto"/>
            <w:tcMar>
              <w:top w:w="0" w:type="dxa"/>
              <w:left w:w="100" w:type="dxa"/>
              <w:bottom w:w="0" w:type="dxa"/>
              <w:right w:w="100" w:type="dxa"/>
            </w:tcMar>
            <w:hideMark/>
          </w:tcPr>
          <w:p w14:paraId="169BFE7A" w14:textId="77777777" w:rsidR="00AE3C1D" w:rsidRPr="00AE3C1D" w:rsidRDefault="00AE3C1D" w:rsidP="00AE3C1D">
            <w:pPr>
              <w:rPr>
                <w:sz w:val="20"/>
                <w:szCs w:val="20"/>
              </w:rPr>
            </w:pPr>
            <w:r w:rsidRPr="00AE3C1D">
              <w:rPr>
                <w:sz w:val="20"/>
                <w:szCs w:val="20"/>
              </w:rPr>
              <w:t>Prak, D., &amp; Rogetzer, P.</w:t>
            </w:r>
          </w:p>
        </w:tc>
        <w:tc>
          <w:tcPr>
            <w:tcW w:w="0" w:type="auto"/>
            <w:tcMar>
              <w:top w:w="0" w:type="dxa"/>
              <w:left w:w="100" w:type="dxa"/>
              <w:bottom w:w="0" w:type="dxa"/>
              <w:right w:w="100" w:type="dxa"/>
            </w:tcMar>
            <w:hideMark/>
          </w:tcPr>
          <w:p w14:paraId="797E4CBB" w14:textId="77777777" w:rsidR="00AE3C1D" w:rsidRPr="00AE3C1D" w:rsidRDefault="00AE3C1D" w:rsidP="00AE3C1D">
            <w:pPr>
              <w:rPr>
                <w:sz w:val="20"/>
                <w:szCs w:val="20"/>
              </w:rPr>
            </w:pPr>
            <w:r w:rsidRPr="00AE3C1D">
              <w:rPr>
                <w:sz w:val="20"/>
                <w:szCs w:val="20"/>
              </w:rPr>
              <w:t>Timing intermittent demand with time-varying order-up-to levels</w:t>
            </w:r>
          </w:p>
        </w:tc>
        <w:tc>
          <w:tcPr>
            <w:tcW w:w="0" w:type="auto"/>
            <w:tcMar>
              <w:top w:w="0" w:type="dxa"/>
              <w:left w:w="100" w:type="dxa"/>
              <w:bottom w:w="0" w:type="dxa"/>
              <w:right w:w="100" w:type="dxa"/>
            </w:tcMar>
            <w:hideMark/>
          </w:tcPr>
          <w:p w14:paraId="7D52ADE5" w14:textId="77777777" w:rsidR="00AE3C1D" w:rsidRPr="00AE3C1D" w:rsidRDefault="00AE3C1D" w:rsidP="00AE3C1D">
            <w:pPr>
              <w:rPr>
                <w:sz w:val="20"/>
                <w:szCs w:val="20"/>
              </w:rPr>
            </w:pPr>
            <w:r w:rsidRPr="00AE3C1D">
              <w:rPr>
                <w:sz w:val="20"/>
                <w:szCs w:val="20"/>
              </w:rPr>
              <w:t>European Journal of Operational Research</w:t>
            </w:r>
          </w:p>
        </w:tc>
        <w:tc>
          <w:tcPr>
            <w:tcW w:w="0" w:type="auto"/>
            <w:tcMar>
              <w:top w:w="0" w:type="dxa"/>
              <w:left w:w="100" w:type="dxa"/>
              <w:bottom w:w="0" w:type="dxa"/>
              <w:right w:w="100" w:type="dxa"/>
            </w:tcMar>
            <w:hideMark/>
          </w:tcPr>
          <w:p w14:paraId="67E63615" w14:textId="77777777" w:rsidR="00AE3C1D" w:rsidRPr="00AE3C1D" w:rsidRDefault="00AE3C1D" w:rsidP="00AE3C1D">
            <w:pPr>
              <w:rPr>
                <w:sz w:val="20"/>
                <w:szCs w:val="20"/>
              </w:rPr>
            </w:pPr>
            <w:r w:rsidRPr="00AE3C1D">
              <w:rPr>
                <w:sz w:val="20"/>
                <w:szCs w:val="20"/>
              </w:rPr>
              <w:t>Order-Up-To</w:t>
            </w:r>
          </w:p>
        </w:tc>
        <w:tc>
          <w:tcPr>
            <w:tcW w:w="0" w:type="auto"/>
            <w:tcMar>
              <w:top w:w="0" w:type="dxa"/>
              <w:left w:w="100" w:type="dxa"/>
              <w:bottom w:w="0" w:type="dxa"/>
              <w:right w:w="100" w:type="dxa"/>
            </w:tcMar>
            <w:hideMark/>
          </w:tcPr>
          <w:p w14:paraId="05B5A244" w14:textId="77777777" w:rsidR="00AE3C1D" w:rsidRPr="00AE3C1D" w:rsidRDefault="00AE3C1D" w:rsidP="00AE3C1D">
            <w:pPr>
              <w:rPr>
                <w:sz w:val="20"/>
                <w:szCs w:val="20"/>
              </w:rPr>
            </w:pPr>
            <w:r w:rsidRPr="00AE3C1D">
              <w:rPr>
                <w:sz w:val="20"/>
                <w:szCs w:val="20"/>
              </w:rPr>
              <w:t>Optimize order levels during intermittent demand</w:t>
            </w:r>
          </w:p>
        </w:tc>
        <w:tc>
          <w:tcPr>
            <w:tcW w:w="0" w:type="auto"/>
            <w:tcMar>
              <w:top w:w="0" w:type="dxa"/>
              <w:left w:w="100" w:type="dxa"/>
              <w:bottom w:w="0" w:type="dxa"/>
              <w:right w:w="100" w:type="dxa"/>
            </w:tcMar>
            <w:hideMark/>
          </w:tcPr>
          <w:p w14:paraId="241ECDFE" w14:textId="77777777" w:rsidR="00AE3C1D" w:rsidRPr="00AE3C1D" w:rsidRDefault="00AE3C1D" w:rsidP="00AE3C1D">
            <w:pPr>
              <w:rPr>
                <w:sz w:val="20"/>
                <w:szCs w:val="20"/>
              </w:rPr>
            </w:pPr>
            <w:r w:rsidRPr="00AE3C1D">
              <w:rPr>
                <w:sz w:val="20"/>
                <w:szCs w:val="20"/>
              </w:rPr>
              <w:t>Time-varying OUTL</w:t>
            </w:r>
          </w:p>
        </w:tc>
      </w:tr>
      <w:tr w:rsidR="00AE3C1D" w:rsidRPr="00AE3C1D" w14:paraId="2CB00973" w14:textId="77777777" w:rsidTr="001468CA">
        <w:trPr>
          <w:trHeight w:val="1545"/>
        </w:trPr>
        <w:tc>
          <w:tcPr>
            <w:tcW w:w="0" w:type="auto"/>
            <w:tcMar>
              <w:top w:w="0" w:type="dxa"/>
              <w:left w:w="100" w:type="dxa"/>
              <w:bottom w:w="0" w:type="dxa"/>
              <w:right w:w="100" w:type="dxa"/>
            </w:tcMar>
            <w:hideMark/>
          </w:tcPr>
          <w:p w14:paraId="12BB1BED" w14:textId="77777777" w:rsidR="00AE3C1D" w:rsidRPr="00AE3C1D" w:rsidRDefault="00AE3C1D" w:rsidP="00AE3C1D">
            <w:pPr>
              <w:rPr>
                <w:sz w:val="20"/>
                <w:szCs w:val="20"/>
              </w:rPr>
            </w:pPr>
            <w:r w:rsidRPr="00AE3C1D">
              <w:rPr>
                <w:sz w:val="20"/>
                <w:szCs w:val="20"/>
              </w:rPr>
              <w:t>2023</w:t>
            </w:r>
          </w:p>
        </w:tc>
        <w:tc>
          <w:tcPr>
            <w:tcW w:w="0" w:type="auto"/>
            <w:tcMar>
              <w:top w:w="0" w:type="dxa"/>
              <w:left w:w="100" w:type="dxa"/>
              <w:bottom w:w="0" w:type="dxa"/>
              <w:right w:w="100" w:type="dxa"/>
            </w:tcMar>
            <w:hideMark/>
          </w:tcPr>
          <w:p w14:paraId="2F2AFD49" w14:textId="77777777" w:rsidR="00AE3C1D" w:rsidRPr="00AE3C1D" w:rsidRDefault="00AE3C1D" w:rsidP="00AE3C1D">
            <w:pPr>
              <w:rPr>
                <w:sz w:val="20"/>
                <w:szCs w:val="20"/>
              </w:rPr>
            </w:pPr>
            <w:r w:rsidRPr="00AE3C1D">
              <w:rPr>
                <w:sz w:val="20"/>
                <w:szCs w:val="20"/>
              </w:rPr>
              <w:t>Wang, Q., &amp; Wan, G.</w:t>
            </w:r>
          </w:p>
        </w:tc>
        <w:tc>
          <w:tcPr>
            <w:tcW w:w="0" w:type="auto"/>
            <w:tcMar>
              <w:top w:w="0" w:type="dxa"/>
              <w:left w:w="100" w:type="dxa"/>
              <w:bottom w:w="0" w:type="dxa"/>
              <w:right w:w="100" w:type="dxa"/>
            </w:tcMar>
            <w:hideMark/>
          </w:tcPr>
          <w:p w14:paraId="1F43971D" w14:textId="77777777" w:rsidR="00AE3C1D" w:rsidRPr="00AE3C1D" w:rsidRDefault="00AE3C1D" w:rsidP="00AE3C1D">
            <w:pPr>
              <w:rPr>
                <w:sz w:val="20"/>
                <w:szCs w:val="20"/>
              </w:rPr>
            </w:pPr>
            <w:r w:rsidRPr="00AE3C1D">
              <w:rPr>
                <w:sz w:val="20"/>
                <w:szCs w:val="20"/>
              </w:rPr>
              <w:t>Fixed-interval OUTL and optimal stock allocation for multi-retailer systems</w:t>
            </w:r>
          </w:p>
        </w:tc>
        <w:tc>
          <w:tcPr>
            <w:tcW w:w="0" w:type="auto"/>
            <w:tcMar>
              <w:top w:w="0" w:type="dxa"/>
              <w:left w:w="100" w:type="dxa"/>
              <w:bottom w:w="0" w:type="dxa"/>
              <w:right w:w="100" w:type="dxa"/>
            </w:tcMar>
            <w:hideMark/>
          </w:tcPr>
          <w:p w14:paraId="7F08F2D9" w14:textId="77777777" w:rsidR="00AE3C1D" w:rsidRPr="00AE3C1D" w:rsidRDefault="00AE3C1D" w:rsidP="00AE3C1D">
            <w:pPr>
              <w:rPr>
                <w:sz w:val="20"/>
                <w:szCs w:val="20"/>
              </w:rPr>
            </w:pPr>
            <w:r w:rsidRPr="00AE3C1D">
              <w:rPr>
                <w:sz w:val="20"/>
                <w:szCs w:val="20"/>
              </w:rPr>
              <w:t>European Journal of Operational Research</w:t>
            </w:r>
          </w:p>
        </w:tc>
        <w:tc>
          <w:tcPr>
            <w:tcW w:w="0" w:type="auto"/>
            <w:tcMar>
              <w:top w:w="0" w:type="dxa"/>
              <w:left w:w="100" w:type="dxa"/>
              <w:bottom w:w="0" w:type="dxa"/>
              <w:right w:w="100" w:type="dxa"/>
            </w:tcMar>
            <w:hideMark/>
          </w:tcPr>
          <w:p w14:paraId="15595B55" w14:textId="77777777" w:rsidR="00AE3C1D" w:rsidRPr="00AE3C1D" w:rsidRDefault="00AE3C1D" w:rsidP="00AE3C1D">
            <w:pPr>
              <w:rPr>
                <w:sz w:val="20"/>
                <w:szCs w:val="20"/>
              </w:rPr>
            </w:pPr>
            <w:r w:rsidRPr="00AE3C1D">
              <w:rPr>
                <w:sz w:val="20"/>
                <w:szCs w:val="20"/>
              </w:rPr>
              <w:t>Order-Up-To</w:t>
            </w:r>
          </w:p>
        </w:tc>
        <w:tc>
          <w:tcPr>
            <w:tcW w:w="0" w:type="auto"/>
            <w:tcMar>
              <w:top w:w="0" w:type="dxa"/>
              <w:left w:w="100" w:type="dxa"/>
              <w:bottom w:w="0" w:type="dxa"/>
              <w:right w:w="100" w:type="dxa"/>
            </w:tcMar>
            <w:hideMark/>
          </w:tcPr>
          <w:p w14:paraId="20117FF5" w14:textId="77777777" w:rsidR="00AE3C1D" w:rsidRPr="00AE3C1D" w:rsidRDefault="00AE3C1D" w:rsidP="00AE3C1D">
            <w:pPr>
              <w:rPr>
                <w:sz w:val="20"/>
                <w:szCs w:val="20"/>
              </w:rPr>
            </w:pPr>
            <w:r w:rsidRPr="00AE3C1D">
              <w:rPr>
                <w:sz w:val="20"/>
                <w:szCs w:val="20"/>
              </w:rPr>
              <w:t>Optimize stock allocation under varying lead times</w:t>
            </w:r>
          </w:p>
        </w:tc>
        <w:tc>
          <w:tcPr>
            <w:tcW w:w="0" w:type="auto"/>
            <w:tcMar>
              <w:top w:w="0" w:type="dxa"/>
              <w:left w:w="100" w:type="dxa"/>
              <w:bottom w:w="0" w:type="dxa"/>
              <w:right w:w="100" w:type="dxa"/>
            </w:tcMar>
            <w:hideMark/>
          </w:tcPr>
          <w:p w14:paraId="5A6696B2" w14:textId="77777777" w:rsidR="00AE3C1D" w:rsidRPr="00AE3C1D" w:rsidRDefault="00AE3C1D" w:rsidP="00AE3C1D">
            <w:pPr>
              <w:rPr>
                <w:sz w:val="20"/>
                <w:szCs w:val="20"/>
              </w:rPr>
            </w:pPr>
            <w:r w:rsidRPr="00AE3C1D">
              <w:rPr>
                <w:sz w:val="20"/>
                <w:szCs w:val="20"/>
              </w:rPr>
              <w:t>Myopic optimal allocation</w:t>
            </w:r>
          </w:p>
        </w:tc>
      </w:tr>
      <w:tr w:rsidR="00AE3C1D" w:rsidRPr="00AE3C1D" w14:paraId="4CBCF331" w14:textId="77777777" w:rsidTr="001468CA">
        <w:trPr>
          <w:trHeight w:val="1800"/>
        </w:trPr>
        <w:tc>
          <w:tcPr>
            <w:tcW w:w="0" w:type="auto"/>
            <w:tcMar>
              <w:top w:w="0" w:type="dxa"/>
              <w:left w:w="100" w:type="dxa"/>
              <w:bottom w:w="0" w:type="dxa"/>
              <w:right w:w="100" w:type="dxa"/>
            </w:tcMar>
            <w:hideMark/>
          </w:tcPr>
          <w:p w14:paraId="786751FF" w14:textId="77777777" w:rsidR="00AE3C1D" w:rsidRPr="00AE3C1D" w:rsidRDefault="00AE3C1D" w:rsidP="00AE3C1D">
            <w:pPr>
              <w:rPr>
                <w:sz w:val="20"/>
                <w:szCs w:val="20"/>
              </w:rPr>
            </w:pPr>
            <w:r w:rsidRPr="00AE3C1D">
              <w:rPr>
                <w:sz w:val="20"/>
                <w:szCs w:val="20"/>
              </w:rPr>
              <w:lastRenderedPageBreak/>
              <w:t>2023</w:t>
            </w:r>
          </w:p>
        </w:tc>
        <w:tc>
          <w:tcPr>
            <w:tcW w:w="0" w:type="auto"/>
            <w:tcMar>
              <w:top w:w="0" w:type="dxa"/>
              <w:left w:w="100" w:type="dxa"/>
              <w:bottom w:w="0" w:type="dxa"/>
              <w:right w:w="100" w:type="dxa"/>
            </w:tcMar>
            <w:hideMark/>
          </w:tcPr>
          <w:p w14:paraId="2EC19FF2" w14:textId="77777777" w:rsidR="00AE3C1D" w:rsidRPr="00AE3C1D" w:rsidRDefault="00AE3C1D" w:rsidP="00AE3C1D">
            <w:pPr>
              <w:rPr>
                <w:sz w:val="20"/>
                <w:szCs w:val="20"/>
              </w:rPr>
            </w:pPr>
            <w:r w:rsidRPr="00AE3C1D">
              <w:rPr>
                <w:sz w:val="20"/>
                <w:szCs w:val="20"/>
              </w:rPr>
              <w:t>Rostami-Tabar, B., &amp; Disney, S. M.</w:t>
            </w:r>
          </w:p>
        </w:tc>
        <w:tc>
          <w:tcPr>
            <w:tcW w:w="0" w:type="auto"/>
            <w:tcMar>
              <w:top w:w="0" w:type="dxa"/>
              <w:left w:w="100" w:type="dxa"/>
              <w:bottom w:w="0" w:type="dxa"/>
              <w:right w:w="100" w:type="dxa"/>
            </w:tcMar>
            <w:hideMark/>
          </w:tcPr>
          <w:p w14:paraId="5521C794" w14:textId="77777777" w:rsidR="00AE3C1D" w:rsidRPr="00AE3C1D" w:rsidRDefault="00AE3C1D" w:rsidP="00AE3C1D">
            <w:pPr>
              <w:rPr>
                <w:sz w:val="20"/>
                <w:szCs w:val="20"/>
              </w:rPr>
            </w:pPr>
            <w:r w:rsidRPr="00AE3C1D">
              <w:rPr>
                <w:sz w:val="20"/>
                <w:szCs w:val="20"/>
              </w:rPr>
              <w:t>Order-up-to with intermittent integer demand and consistent forecasts</w:t>
            </w:r>
          </w:p>
        </w:tc>
        <w:tc>
          <w:tcPr>
            <w:tcW w:w="0" w:type="auto"/>
            <w:tcMar>
              <w:top w:w="0" w:type="dxa"/>
              <w:left w:w="100" w:type="dxa"/>
              <w:bottom w:w="0" w:type="dxa"/>
              <w:right w:w="100" w:type="dxa"/>
            </w:tcMar>
            <w:hideMark/>
          </w:tcPr>
          <w:p w14:paraId="0BF2493E" w14:textId="77777777" w:rsidR="00AE3C1D" w:rsidRPr="00AE3C1D" w:rsidRDefault="00AE3C1D" w:rsidP="00AE3C1D">
            <w:pPr>
              <w:rPr>
                <w:sz w:val="20"/>
                <w:szCs w:val="20"/>
              </w:rPr>
            </w:pPr>
            <w:r w:rsidRPr="00AE3C1D">
              <w:rPr>
                <w:sz w:val="20"/>
                <w:szCs w:val="20"/>
              </w:rPr>
              <w:t>International Journal of Production Economics</w:t>
            </w:r>
          </w:p>
        </w:tc>
        <w:tc>
          <w:tcPr>
            <w:tcW w:w="0" w:type="auto"/>
            <w:tcMar>
              <w:top w:w="0" w:type="dxa"/>
              <w:left w:w="100" w:type="dxa"/>
              <w:bottom w:w="0" w:type="dxa"/>
              <w:right w:w="100" w:type="dxa"/>
            </w:tcMar>
            <w:hideMark/>
          </w:tcPr>
          <w:p w14:paraId="68F08625" w14:textId="77777777" w:rsidR="00AE3C1D" w:rsidRPr="00AE3C1D" w:rsidRDefault="00AE3C1D" w:rsidP="00AE3C1D">
            <w:pPr>
              <w:rPr>
                <w:sz w:val="20"/>
                <w:szCs w:val="20"/>
              </w:rPr>
            </w:pPr>
            <w:r w:rsidRPr="00AE3C1D">
              <w:rPr>
                <w:sz w:val="20"/>
                <w:szCs w:val="20"/>
              </w:rPr>
              <w:t>Order-Up-To</w:t>
            </w:r>
          </w:p>
        </w:tc>
        <w:tc>
          <w:tcPr>
            <w:tcW w:w="0" w:type="auto"/>
            <w:tcMar>
              <w:top w:w="0" w:type="dxa"/>
              <w:left w:w="100" w:type="dxa"/>
              <w:bottom w:w="0" w:type="dxa"/>
              <w:right w:w="100" w:type="dxa"/>
            </w:tcMar>
            <w:hideMark/>
          </w:tcPr>
          <w:p w14:paraId="6E57233D" w14:textId="77777777" w:rsidR="00AE3C1D" w:rsidRPr="00AE3C1D" w:rsidRDefault="00AE3C1D" w:rsidP="00AE3C1D">
            <w:pPr>
              <w:rPr>
                <w:sz w:val="20"/>
                <w:szCs w:val="20"/>
              </w:rPr>
            </w:pPr>
            <w:r w:rsidRPr="00AE3C1D">
              <w:rPr>
                <w:sz w:val="20"/>
                <w:szCs w:val="20"/>
              </w:rPr>
              <w:t>Minimize system cost in fixed-interval OUTL</w:t>
            </w:r>
          </w:p>
        </w:tc>
        <w:tc>
          <w:tcPr>
            <w:tcW w:w="0" w:type="auto"/>
            <w:tcMar>
              <w:top w:w="0" w:type="dxa"/>
              <w:left w:w="100" w:type="dxa"/>
              <w:bottom w:w="0" w:type="dxa"/>
              <w:right w:w="100" w:type="dxa"/>
            </w:tcMar>
            <w:hideMark/>
          </w:tcPr>
          <w:p w14:paraId="1FEFC749" w14:textId="77777777" w:rsidR="00AE3C1D" w:rsidRPr="00AE3C1D" w:rsidRDefault="00AE3C1D" w:rsidP="00AE3C1D">
            <w:pPr>
              <w:rPr>
                <w:sz w:val="20"/>
                <w:szCs w:val="20"/>
              </w:rPr>
            </w:pPr>
            <w:r w:rsidRPr="00AE3C1D">
              <w:rPr>
                <w:sz w:val="20"/>
                <w:szCs w:val="20"/>
              </w:rPr>
              <w:t>Fixed-interval OUTL</w:t>
            </w:r>
          </w:p>
        </w:tc>
      </w:tr>
      <w:tr w:rsidR="00AE3C1D" w:rsidRPr="00AE3C1D" w14:paraId="667D7F79" w14:textId="77777777" w:rsidTr="001468CA">
        <w:trPr>
          <w:trHeight w:val="1350"/>
        </w:trPr>
        <w:tc>
          <w:tcPr>
            <w:tcW w:w="0" w:type="auto"/>
            <w:tcMar>
              <w:top w:w="0" w:type="dxa"/>
              <w:left w:w="100" w:type="dxa"/>
              <w:bottom w:w="0" w:type="dxa"/>
              <w:right w:w="100" w:type="dxa"/>
            </w:tcMar>
            <w:hideMark/>
          </w:tcPr>
          <w:p w14:paraId="07CA7712" w14:textId="77777777" w:rsidR="00AE3C1D" w:rsidRPr="00AE3C1D" w:rsidRDefault="00AE3C1D" w:rsidP="00AE3C1D">
            <w:pPr>
              <w:rPr>
                <w:sz w:val="20"/>
                <w:szCs w:val="20"/>
              </w:rPr>
            </w:pPr>
            <w:r w:rsidRPr="00AE3C1D">
              <w:rPr>
                <w:sz w:val="20"/>
                <w:szCs w:val="20"/>
              </w:rPr>
              <w:t>2021</w:t>
            </w:r>
          </w:p>
        </w:tc>
        <w:tc>
          <w:tcPr>
            <w:tcW w:w="0" w:type="auto"/>
            <w:tcMar>
              <w:top w:w="0" w:type="dxa"/>
              <w:left w:w="100" w:type="dxa"/>
              <w:bottom w:w="0" w:type="dxa"/>
              <w:right w:w="100" w:type="dxa"/>
            </w:tcMar>
            <w:hideMark/>
          </w:tcPr>
          <w:p w14:paraId="7D469FF6" w14:textId="77777777" w:rsidR="00AE3C1D" w:rsidRPr="00AE3C1D" w:rsidRDefault="00AE3C1D" w:rsidP="00AE3C1D">
            <w:pPr>
              <w:rPr>
                <w:sz w:val="20"/>
                <w:szCs w:val="20"/>
              </w:rPr>
            </w:pPr>
            <w:r w:rsidRPr="00AE3C1D">
              <w:rPr>
                <w:sz w:val="20"/>
                <w:szCs w:val="20"/>
              </w:rPr>
              <w:t>Barron, Y., &amp; Dreyfuss, M.</w:t>
            </w:r>
          </w:p>
        </w:tc>
        <w:tc>
          <w:tcPr>
            <w:tcW w:w="0" w:type="auto"/>
            <w:tcMar>
              <w:top w:w="0" w:type="dxa"/>
              <w:left w:w="100" w:type="dxa"/>
              <w:bottom w:w="0" w:type="dxa"/>
              <w:right w:w="100" w:type="dxa"/>
            </w:tcMar>
            <w:hideMark/>
          </w:tcPr>
          <w:p w14:paraId="1973A9F0" w14:textId="77777777" w:rsidR="00AE3C1D" w:rsidRPr="00AE3C1D" w:rsidRDefault="00AE3C1D" w:rsidP="00AE3C1D">
            <w:pPr>
              <w:rPr>
                <w:sz w:val="20"/>
                <w:szCs w:val="20"/>
              </w:rPr>
            </w:pPr>
            <w:r w:rsidRPr="00AE3C1D">
              <w:rPr>
                <w:sz w:val="20"/>
                <w:szCs w:val="20"/>
              </w:rPr>
              <w:t>Triple (S, s, ℓ)-thresholds base-stock policy under uncertainty</w:t>
            </w:r>
          </w:p>
        </w:tc>
        <w:tc>
          <w:tcPr>
            <w:tcW w:w="0" w:type="auto"/>
            <w:tcMar>
              <w:top w:w="0" w:type="dxa"/>
              <w:left w:w="100" w:type="dxa"/>
              <w:bottom w:w="0" w:type="dxa"/>
              <w:right w:w="100" w:type="dxa"/>
            </w:tcMar>
            <w:hideMark/>
          </w:tcPr>
          <w:p w14:paraId="054B228D" w14:textId="77777777" w:rsidR="00AE3C1D" w:rsidRPr="00AE3C1D" w:rsidRDefault="00AE3C1D" w:rsidP="00AE3C1D">
            <w:pPr>
              <w:rPr>
                <w:sz w:val="20"/>
                <w:szCs w:val="20"/>
              </w:rPr>
            </w:pPr>
            <w:r w:rsidRPr="00AE3C1D">
              <w:rPr>
                <w:sz w:val="20"/>
                <w:szCs w:val="20"/>
              </w:rPr>
              <w:t>Computers &amp; Operations Research</w:t>
            </w:r>
          </w:p>
        </w:tc>
        <w:tc>
          <w:tcPr>
            <w:tcW w:w="0" w:type="auto"/>
            <w:tcMar>
              <w:top w:w="0" w:type="dxa"/>
              <w:left w:w="100" w:type="dxa"/>
              <w:bottom w:w="0" w:type="dxa"/>
              <w:right w:w="100" w:type="dxa"/>
            </w:tcMar>
            <w:hideMark/>
          </w:tcPr>
          <w:p w14:paraId="2E791DD7" w14:textId="77777777" w:rsidR="00AE3C1D" w:rsidRPr="00AE3C1D" w:rsidRDefault="00AE3C1D" w:rsidP="00AE3C1D">
            <w:pPr>
              <w:rPr>
                <w:sz w:val="20"/>
                <w:szCs w:val="20"/>
              </w:rPr>
            </w:pPr>
            <w:r w:rsidRPr="00AE3C1D">
              <w:rPr>
                <w:sz w:val="20"/>
                <w:szCs w:val="20"/>
              </w:rPr>
              <w:t>(S, s, ℓ)</w:t>
            </w:r>
          </w:p>
        </w:tc>
        <w:tc>
          <w:tcPr>
            <w:tcW w:w="0" w:type="auto"/>
            <w:tcMar>
              <w:top w:w="0" w:type="dxa"/>
              <w:left w:w="100" w:type="dxa"/>
              <w:bottom w:w="0" w:type="dxa"/>
              <w:right w:w="100" w:type="dxa"/>
            </w:tcMar>
            <w:hideMark/>
          </w:tcPr>
          <w:p w14:paraId="777A97CB" w14:textId="77777777" w:rsidR="00AE3C1D" w:rsidRPr="00AE3C1D" w:rsidRDefault="00AE3C1D" w:rsidP="00AE3C1D">
            <w:pPr>
              <w:rPr>
                <w:sz w:val="20"/>
                <w:szCs w:val="20"/>
              </w:rPr>
            </w:pPr>
            <w:r w:rsidRPr="00AE3C1D">
              <w:rPr>
                <w:sz w:val="20"/>
                <w:szCs w:val="20"/>
              </w:rPr>
              <w:t>Minimize total cost considering returns and cancellations</w:t>
            </w:r>
          </w:p>
        </w:tc>
        <w:tc>
          <w:tcPr>
            <w:tcW w:w="0" w:type="auto"/>
            <w:tcMar>
              <w:top w:w="0" w:type="dxa"/>
              <w:left w:w="100" w:type="dxa"/>
              <w:bottom w:w="0" w:type="dxa"/>
              <w:right w:w="100" w:type="dxa"/>
            </w:tcMar>
            <w:hideMark/>
          </w:tcPr>
          <w:p w14:paraId="351E4D05" w14:textId="77777777" w:rsidR="00AE3C1D" w:rsidRPr="00AE3C1D" w:rsidRDefault="00AE3C1D" w:rsidP="00AE3C1D">
            <w:pPr>
              <w:rPr>
                <w:sz w:val="20"/>
                <w:szCs w:val="20"/>
              </w:rPr>
            </w:pPr>
            <w:r w:rsidRPr="00AE3C1D">
              <w:rPr>
                <w:sz w:val="20"/>
                <w:szCs w:val="20"/>
              </w:rPr>
              <w:t>Thresholds base-stock policy</w:t>
            </w:r>
          </w:p>
        </w:tc>
      </w:tr>
      <w:tr w:rsidR="00AE3C1D" w:rsidRPr="00AE3C1D" w14:paraId="1D4B0E1D" w14:textId="77777777" w:rsidTr="001468CA">
        <w:trPr>
          <w:trHeight w:val="2310"/>
        </w:trPr>
        <w:tc>
          <w:tcPr>
            <w:tcW w:w="0" w:type="auto"/>
            <w:tcMar>
              <w:top w:w="0" w:type="dxa"/>
              <w:left w:w="100" w:type="dxa"/>
              <w:bottom w:w="0" w:type="dxa"/>
              <w:right w:w="100" w:type="dxa"/>
            </w:tcMar>
            <w:hideMark/>
          </w:tcPr>
          <w:p w14:paraId="779029CF" w14:textId="77777777" w:rsidR="00AE3C1D" w:rsidRPr="00AE3C1D" w:rsidRDefault="00AE3C1D" w:rsidP="00AE3C1D">
            <w:pPr>
              <w:rPr>
                <w:sz w:val="20"/>
                <w:szCs w:val="20"/>
              </w:rPr>
            </w:pPr>
            <w:r w:rsidRPr="00AE3C1D">
              <w:rPr>
                <w:sz w:val="20"/>
                <w:szCs w:val="20"/>
              </w:rPr>
              <w:t>2017</w:t>
            </w:r>
          </w:p>
        </w:tc>
        <w:tc>
          <w:tcPr>
            <w:tcW w:w="0" w:type="auto"/>
            <w:tcMar>
              <w:top w:w="0" w:type="dxa"/>
              <w:left w:w="100" w:type="dxa"/>
              <w:bottom w:w="0" w:type="dxa"/>
              <w:right w:w="100" w:type="dxa"/>
            </w:tcMar>
            <w:hideMark/>
          </w:tcPr>
          <w:p w14:paraId="70A0D6C5" w14:textId="77777777" w:rsidR="00AE3C1D" w:rsidRPr="00AE3C1D" w:rsidRDefault="00AE3C1D" w:rsidP="00AE3C1D">
            <w:pPr>
              <w:rPr>
                <w:sz w:val="20"/>
                <w:szCs w:val="20"/>
              </w:rPr>
            </w:pPr>
            <w:r w:rsidRPr="00AE3C1D">
              <w:rPr>
                <w:sz w:val="20"/>
                <w:szCs w:val="20"/>
              </w:rPr>
              <w:t>de Oliveira Pacheco, E., Cannella, S., Lüders, R., &amp; Barbosa-Póvoa, A. P.</w:t>
            </w:r>
          </w:p>
        </w:tc>
        <w:tc>
          <w:tcPr>
            <w:tcW w:w="0" w:type="auto"/>
            <w:tcMar>
              <w:top w:w="0" w:type="dxa"/>
              <w:left w:w="100" w:type="dxa"/>
              <w:bottom w:w="0" w:type="dxa"/>
              <w:right w:w="100" w:type="dxa"/>
            </w:tcMar>
            <w:hideMark/>
          </w:tcPr>
          <w:p w14:paraId="655C250C" w14:textId="77777777" w:rsidR="00AE3C1D" w:rsidRPr="00AE3C1D" w:rsidRDefault="00AE3C1D" w:rsidP="00AE3C1D">
            <w:pPr>
              <w:rPr>
                <w:sz w:val="20"/>
                <w:szCs w:val="20"/>
              </w:rPr>
            </w:pPr>
            <w:r w:rsidRPr="00AE3C1D">
              <w:rPr>
                <w:sz w:val="20"/>
                <w:szCs w:val="20"/>
              </w:rPr>
              <w:t>Order-up-to-level policy update under market demand uncertainty</w:t>
            </w:r>
          </w:p>
        </w:tc>
        <w:tc>
          <w:tcPr>
            <w:tcW w:w="0" w:type="auto"/>
            <w:tcMar>
              <w:top w:w="0" w:type="dxa"/>
              <w:left w:w="100" w:type="dxa"/>
              <w:bottom w:w="0" w:type="dxa"/>
              <w:right w:w="100" w:type="dxa"/>
            </w:tcMar>
            <w:hideMark/>
          </w:tcPr>
          <w:p w14:paraId="1B062357" w14:textId="77777777" w:rsidR="00AE3C1D" w:rsidRPr="00AE3C1D" w:rsidRDefault="00AE3C1D" w:rsidP="00AE3C1D">
            <w:pPr>
              <w:rPr>
                <w:sz w:val="20"/>
                <w:szCs w:val="20"/>
              </w:rPr>
            </w:pPr>
            <w:r w:rsidRPr="00AE3C1D">
              <w:rPr>
                <w:sz w:val="20"/>
                <w:szCs w:val="20"/>
              </w:rPr>
              <w:t>Computers &amp; Industrial Engineering</w:t>
            </w:r>
          </w:p>
        </w:tc>
        <w:tc>
          <w:tcPr>
            <w:tcW w:w="0" w:type="auto"/>
            <w:tcMar>
              <w:top w:w="0" w:type="dxa"/>
              <w:left w:w="100" w:type="dxa"/>
              <w:bottom w:w="0" w:type="dxa"/>
              <w:right w:w="100" w:type="dxa"/>
            </w:tcMar>
            <w:hideMark/>
          </w:tcPr>
          <w:p w14:paraId="55867C3F" w14:textId="77777777" w:rsidR="00AE3C1D" w:rsidRPr="00AE3C1D" w:rsidRDefault="00AE3C1D" w:rsidP="00AE3C1D">
            <w:pPr>
              <w:rPr>
                <w:sz w:val="20"/>
                <w:szCs w:val="20"/>
              </w:rPr>
            </w:pPr>
            <w:r w:rsidRPr="00AE3C1D">
              <w:rPr>
                <w:sz w:val="20"/>
                <w:szCs w:val="20"/>
              </w:rPr>
              <w:t>Order-Up-To Level (OUTL)</w:t>
            </w:r>
          </w:p>
        </w:tc>
        <w:tc>
          <w:tcPr>
            <w:tcW w:w="0" w:type="auto"/>
            <w:tcMar>
              <w:top w:w="0" w:type="dxa"/>
              <w:left w:w="100" w:type="dxa"/>
              <w:bottom w:w="0" w:type="dxa"/>
              <w:right w:w="100" w:type="dxa"/>
            </w:tcMar>
            <w:hideMark/>
          </w:tcPr>
          <w:p w14:paraId="23596D35" w14:textId="77777777" w:rsidR="00AE3C1D" w:rsidRPr="00AE3C1D" w:rsidRDefault="00AE3C1D" w:rsidP="00AE3C1D">
            <w:pPr>
              <w:rPr>
                <w:sz w:val="20"/>
                <w:szCs w:val="20"/>
              </w:rPr>
            </w:pPr>
            <w:r w:rsidRPr="00AE3C1D">
              <w:rPr>
                <w:sz w:val="20"/>
                <w:szCs w:val="20"/>
              </w:rPr>
              <w:t>Minimize bullwhip effect and stockouts</w:t>
            </w:r>
          </w:p>
        </w:tc>
        <w:tc>
          <w:tcPr>
            <w:tcW w:w="0" w:type="auto"/>
            <w:tcMar>
              <w:top w:w="0" w:type="dxa"/>
              <w:left w:w="100" w:type="dxa"/>
              <w:bottom w:w="0" w:type="dxa"/>
              <w:right w:w="100" w:type="dxa"/>
            </w:tcMar>
            <w:hideMark/>
          </w:tcPr>
          <w:p w14:paraId="38BF4872" w14:textId="77777777" w:rsidR="00AE3C1D" w:rsidRPr="00AE3C1D" w:rsidRDefault="00AE3C1D" w:rsidP="00AE3C1D">
            <w:pPr>
              <w:rPr>
                <w:sz w:val="20"/>
                <w:szCs w:val="20"/>
              </w:rPr>
            </w:pPr>
            <w:r w:rsidRPr="00AE3C1D">
              <w:rPr>
                <w:sz w:val="20"/>
                <w:szCs w:val="20"/>
              </w:rPr>
              <w:t>Policy update procedure</w:t>
            </w:r>
          </w:p>
        </w:tc>
      </w:tr>
      <w:tr w:rsidR="00AE3C1D" w:rsidRPr="00AE3C1D" w14:paraId="0E3998D8" w14:textId="77777777" w:rsidTr="001468CA">
        <w:trPr>
          <w:trHeight w:val="1545"/>
        </w:trPr>
        <w:tc>
          <w:tcPr>
            <w:tcW w:w="0" w:type="auto"/>
            <w:tcMar>
              <w:top w:w="0" w:type="dxa"/>
              <w:left w:w="100" w:type="dxa"/>
              <w:bottom w:w="0" w:type="dxa"/>
              <w:right w:w="100" w:type="dxa"/>
            </w:tcMar>
            <w:hideMark/>
          </w:tcPr>
          <w:p w14:paraId="63693A10" w14:textId="77777777" w:rsidR="00AE3C1D" w:rsidRPr="00AE3C1D" w:rsidRDefault="00AE3C1D" w:rsidP="00AE3C1D">
            <w:pPr>
              <w:rPr>
                <w:sz w:val="20"/>
                <w:szCs w:val="20"/>
              </w:rPr>
            </w:pPr>
            <w:r w:rsidRPr="00AE3C1D">
              <w:rPr>
                <w:sz w:val="20"/>
                <w:szCs w:val="20"/>
              </w:rPr>
              <w:t>2022</w:t>
            </w:r>
          </w:p>
        </w:tc>
        <w:tc>
          <w:tcPr>
            <w:tcW w:w="0" w:type="auto"/>
            <w:tcMar>
              <w:top w:w="0" w:type="dxa"/>
              <w:left w:w="100" w:type="dxa"/>
              <w:bottom w:w="0" w:type="dxa"/>
              <w:right w:w="100" w:type="dxa"/>
            </w:tcMar>
            <w:hideMark/>
          </w:tcPr>
          <w:p w14:paraId="56E5553F" w14:textId="77777777" w:rsidR="00AE3C1D" w:rsidRPr="00AE3C1D" w:rsidRDefault="00AE3C1D" w:rsidP="00AE3C1D">
            <w:pPr>
              <w:rPr>
                <w:sz w:val="20"/>
                <w:szCs w:val="20"/>
              </w:rPr>
            </w:pPr>
            <w:r w:rsidRPr="00AE3C1D">
              <w:rPr>
                <w:sz w:val="20"/>
                <w:szCs w:val="20"/>
              </w:rPr>
              <w:t>Clausen, J. B. B., &amp; Li, H.</w:t>
            </w:r>
          </w:p>
        </w:tc>
        <w:tc>
          <w:tcPr>
            <w:tcW w:w="0" w:type="auto"/>
            <w:tcMar>
              <w:top w:w="0" w:type="dxa"/>
              <w:left w:w="100" w:type="dxa"/>
              <w:bottom w:w="0" w:type="dxa"/>
              <w:right w:w="100" w:type="dxa"/>
            </w:tcMar>
            <w:hideMark/>
          </w:tcPr>
          <w:p w14:paraId="37043F22" w14:textId="77777777" w:rsidR="00AE3C1D" w:rsidRPr="00AE3C1D" w:rsidRDefault="00AE3C1D" w:rsidP="00AE3C1D">
            <w:pPr>
              <w:rPr>
                <w:sz w:val="20"/>
                <w:szCs w:val="20"/>
              </w:rPr>
            </w:pPr>
            <w:r w:rsidRPr="00AE3C1D">
              <w:rPr>
                <w:sz w:val="20"/>
                <w:szCs w:val="20"/>
              </w:rPr>
              <w:t>Big data driven order-up-to level model using machine learning</w:t>
            </w:r>
          </w:p>
        </w:tc>
        <w:tc>
          <w:tcPr>
            <w:tcW w:w="0" w:type="auto"/>
            <w:tcMar>
              <w:top w:w="0" w:type="dxa"/>
              <w:left w:w="100" w:type="dxa"/>
              <w:bottom w:w="0" w:type="dxa"/>
              <w:right w:w="100" w:type="dxa"/>
            </w:tcMar>
            <w:hideMark/>
          </w:tcPr>
          <w:p w14:paraId="38F6CEBF" w14:textId="77777777" w:rsidR="00AE3C1D" w:rsidRPr="00AE3C1D" w:rsidRDefault="00AE3C1D" w:rsidP="00AE3C1D">
            <w:pPr>
              <w:rPr>
                <w:sz w:val="20"/>
                <w:szCs w:val="20"/>
              </w:rPr>
            </w:pPr>
            <w:r w:rsidRPr="00AE3C1D">
              <w:rPr>
                <w:sz w:val="20"/>
                <w:szCs w:val="20"/>
              </w:rPr>
              <w:t>Computers &amp; Operations Research</w:t>
            </w:r>
          </w:p>
        </w:tc>
        <w:tc>
          <w:tcPr>
            <w:tcW w:w="0" w:type="auto"/>
            <w:tcMar>
              <w:top w:w="0" w:type="dxa"/>
              <w:left w:w="100" w:type="dxa"/>
              <w:bottom w:w="0" w:type="dxa"/>
              <w:right w:w="100" w:type="dxa"/>
            </w:tcMar>
            <w:hideMark/>
          </w:tcPr>
          <w:p w14:paraId="6F665598" w14:textId="77777777" w:rsidR="00AE3C1D" w:rsidRPr="00AE3C1D" w:rsidRDefault="00AE3C1D" w:rsidP="00AE3C1D">
            <w:pPr>
              <w:rPr>
                <w:sz w:val="20"/>
                <w:szCs w:val="20"/>
              </w:rPr>
            </w:pPr>
            <w:r w:rsidRPr="00AE3C1D">
              <w:rPr>
                <w:sz w:val="20"/>
                <w:szCs w:val="20"/>
              </w:rPr>
              <w:t>OUTL</w:t>
            </w:r>
          </w:p>
        </w:tc>
        <w:tc>
          <w:tcPr>
            <w:tcW w:w="0" w:type="auto"/>
            <w:tcMar>
              <w:top w:w="0" w:type="dxa"/>
              <w:left w:w="100" w:type="dxa"/>
              <w:bottom w:w="0" w:type="dxa"/>
              <w:right w:w="100" w:type="dxa"/>
            </w:tcMar>
            <w:hideMark/>
          </w:tcPr>
          <w:p w14:paraId="43EE8AC0" w14:textId="77777777" w:rsidR="00AE3C1D" w:rsidRPr="00AE3C1D" w:rsidRDefault="00AE3C1D" w:rsidP="00AE3C1D">
            <w:pPr>
              <w:rPr>
                <w:sz w:val="20"/>
                <w:szCs w:val="20"/>
              </w:rPr>
            </w:pPr>
            <w:r w:rsidRPr="00AE3C1D">
              <w:rPr>
                <w:sz w:val="20"/>
                <w:szCs w:val="20"/>
              </w:rPr>
              <w:t>Minimize inventory cost using data-driven methods</w:t>
            </w:r>
          </w:p>
        </w:tc>
        <w:tc>
          <w:tcPr>
            <w:tcW w:w="0" w:type="auto"/>
            <w:tcMar>
              <w:top w:w="0" w:type="dxa"/>
              <w:left w:w="100" w:type="dxa"/>
              <w:bottom w:w="0" w:type="dxa"/>
              <w:right w:w="100" w:type="dxa"/>
            </w:tcMar>
            <w:hideMark/>
          </w:tcPr>
          <w:p w14:paraId="314DBC32" w14:textId="77777777" w:rsidR="00AE3C1D" w:rsidRPr="00AE3C1D" w:rsidRDefault="00AE3C1D" w:rsidP="00AE3C1D">
            <w:pPr>
              <w:rPr>
                <w:sz w:val="20"/>
                <w:szCs w:val="20"/>
              </w:rPr>
            </w:pPr>
            <w:r w:rsidRPr="00AE3C1D">
              <w:rPr>
                <w:sz w:val="20"/>
                <w:szCs w:val="20"/>
              </w:rPr>
              <w:t>Machine Learning</w:t>
            </w:r>
          </w:p>
        </w:tc>
      </w:tr>
    </w:tbl>
    <w:p w14:paraId="30AA9585" w14:textId="77777777" w:rsidR="00AE3C1D" w:rsidRDefault="00AE3C1D" w:rsidP="00AE3C1D"/>
    <w:p w14:paraId="691BC5B6" w14:textId="77777777" w:rsidR="00027AE7" w:rsidRPr="00027AE7" w:rsidRDefault="00027AE7" w:rsidP="00027AE7">
      <w:pPr>
        <w:spacing w:line="360" w:lineRule="auto"/>
        <w:ind w:firstLine="720"/>
        <w:jc w:val="thaiDistribute"/>
        <w:rPr>
          <w:rFonts w:eastAsia="Calibri"/>
          <w:b/>
          <w:bCs/>
        </w:rPr>
      </w:pPr>
    </w:p>
    <w:p w14:paraId="5C06E44C" w14:textId="77777777" w:rsidR="00027AE7" w:rsidRDefault="00027AE7" w:rsidP="00B64ED6">
      <w:pPr>
        <w:pStyle w:val="Heading1"/>
        <w:spacing w:line="360" w:lineRule="auto"/>
        <w:rPr>
          <w:caps w:val="0"/>
          <w:sz w:val="28"/>
          <w:szCs w:val="28"/>
        </w:rPr>
      </w:pPr>
      <w:r>
        <w:rPr>
          <w:caps w:val="0"/>
          <w:sz w:val="28"/>
          <w:szCs w:val="28"/>
        </w:rPr>
        <w:br w:type="page"/>
      </w:r>
    </w:p>
    <w:p w14:paraId="41B8E975" w14:textId="022A7EF8" w:rsidR="00B64ED6" w:rsidRDefault="0000527E" w:rsidP="0019783F">
      <w:pPr>
        <w:pStyle w:val="Heading1"/>
        <w:spacing w:line="360" w:lineRule="auto"/>
        <w:rPr>
          <w:caps w:val="0"/>
          <w:sz w:val="28"/>
          <w:szCs w:val="28"/>
        </w:rPr>
      </w:pPr>
      <w:r w:rsidRPr="0089527A">
        <w:rPr>
          <w:caps w:val="0"/>
          <w:sz w:val="28"/>
          <w:szCs w:val="28"/>
        </w:rPr>
        <w:lastRenderedPageBreak/>
        <w:t>C</w:t>
      </w:r>
      <w:r w:rsidR="00B64ED6" w:rsidRPr="0089527A">
        <w:rPr>
          <w:caps w:val="0"/>
          <w:sz w:val="28"/>
          <w:szCs w:val="28"/>
        </w:rPr>
        <w:t xml:space="preserve">HAPTER </w:t>
      </w:r>
      <w:r w:rsidR="00B64ED6" w:rsidRPr="0089527A">
        <w:rPr>
          <w:sz w:val="28"/>
          <w:szCs w:val="28"/>
        </w:rPr>
        <w:t>3</w:t>
      </w:r>
      <w:r w:rsidR="00B64ED6" w:rsidRPr="0089527A">
        <w:rPr>
          <w:sz w:val="28"/>
          <w:szCs w:val="28"/>
          <w:cs/>
        </w:rPr>
        <w:br/>
      </w:r>
      <w:r w:rsidR="00951D16" w:rsidRPr="00951D16">
        <w:rPr>
          <w:caps w:val="0"/>
          <w:sz w:val="28"/>
          <w:szCs w:val="28"/>
        </w:rPr>
        <w:t>METHODOLOGY</w:t>
      </w:r>
    </w:p>
    <w:p w14:paraId="59FD8B7F" w14:textId="77777777" w:rsidR="009F6A31" w:rsidRDefault="009F6A31" w:rsidP="0019783F">
      <w:pPr>
        <w:spacing w:line="360" w:lineRule="auto"/>
        <w:rPr>
          <w:lang w:val="en-US"/>
        </w:rPr>
      </w:pPr>
    </w:p>
    <w:p w14:paraId="526B59D8" w14:textId="695D0ABA" w:rsidR="004F7B5B" w:rsidRDefault="004F7B5B" w:rsidP="0019783F">
      <w:pPr>
        <w:spacing w:line="360" w:lineRule="auto"/>
        <w:rPr>
          <w:b/>
          <w:bCs/>
          <w:color w:val="000000" w:themeColor="text1"/>
        </w:rPr>
      </w:pPr>
      <w:r>
        <w:rPr>
          <w:b/>
          <w:bCs/>
          <w:color w:val="000000" w:themeColor="text1"/>
        </w:rPr>
        <w:t>3.1 Research Design and Approach</w:t>
      </w:r>
    </w:p>
    <w:p w14:paraId="68281625" w14:textId="78ED0E44" w:rsidR="004F7B5B" w:rsidRDefault="004F7B5B" w:rsidP="0019783F">
      <w:pPr>
        <w:spacing w:line="360" w:lineRule="auto"/>
        <w:ind w:firstLine="720"/>
        <w:rPr>
          <w:color w:val="000000" w:themeColor="text1"/>
        </w:rPr>
      </w:pPr>
      <w:r>
        <w:rPr>
          <w:color w:val="000000" w:themeColor="text1"/>
        </w:rPr>
        <w:t>This study employs a quantitative approach using Excel-based simulation to optimize inventory parameters for base-stock policy implementation in toy retail operations. The methodology focuses on finding the optimal order quantity (</w:t>
      </w:r>
      <m:oMath>
        <m:r>
          <w:rPr>
            <w:rFonts w:ascii="Cambria Math" w:hAnsi="Cambria Math"/>
            <w:color w:val="000000" w:themeColor="text1"/>
          </w:rPr>
          <m:t>Q</m:t>
        </m:r>
      </m:oMath>
      <w:r>
        <w:rPr>
          <w:color w:val="000000" w:themeColor="text1"/>
        </w:rPr>
        <w:t>) and reorder point (</w:t>
      </w:r>
      <m:oMath>
        <m:r>
          <w:rPr>
            <w:rFonts w:ascii="Cambria Math" w:hAnsi="Cambria Math"/>
            <w:color w:val="000000" w:themeColor="text1"/>
          </w:rPr>
          <m:t>R</m:t>
        </m:r>
      </m:oMath>
      <w:r>
        <w:rPr>
          <w:color w:val="000000" w:themeColor="text1"/>
        </w:rPr>
        <w:t>) that iterative process is implemented to determine the most cost-effective inventory policy parameters.</w:t>
      </w:r>
    </w:p>
    <w:p w14:paraId="180B79E5" w14:textId="77777777" w:rsidR="0019783F" w:rsidRDefault="0019783F" w:rsidP="0019783F">
      <w:pPr>
        <w:spacing w:line="360" w:lineRule="auto"/>
        <w:ind w:firstLine="720"/>
        <w:rPr>
          <w:color w:val="000000" w:themeColor="text1"/>
        </w:rPr>
      </w:pPr>
    </w:p>
    <w:p w14:paraId="01B82864" w14:textId="67F1B654" w:rsidR="004F7B5B" w:rsidRDefault="004F7B5B" w:rsidP="0019783F">
      <w:pPr>
        <w:spacing w:line="360" w:lineRule="auto"/>
        <w:rPr>
          <w:b/>
          <w:bCs/>
          <w:color w:val="000000" w:themeColor="text1"/>
        </w:rPr>
      </w:pPr>
      <w:r w:rsidRPr="00413A40">
        <w:rPr>
          <w:b/>
          <w:bCs/>
          <w:color w:val="000000" w:themeColor="text1"/>
        </w:rPr>
        <w:t>3.</w:t>
      </w:r>
      <w:r w:rsidR="00413A40">
        <w:rPr>
          <w:b/>
          <w:bCs/>
          <w:color w:val="000000" w:themeColor="text1"/>
        </w:rPr>
        <w:t>2</w:t>
      </w:r>
      <w:r w:rsidRPr="00413A40">
        <w:rPr>
          <w:b/>
          <w:bCs/>
          <w:color w:val="000000" w:themeColor="text1"/>
        </w:rPr>
        <w:t xml:space="preserve"> Parameter Definition and Inita</w:t>
      </w:r>
      <w:r w:rsidR="00413A40" w:rsidRPr="00413A40">
        <w:rPr>
          <w:b/>
          <w:bCs/>
          <w:color w:val="000000" w:themeColor="text1"/>
        </w:rPr>
        <w:t>lization</w:t>
      </w:r>
    </w:p>
    <w:p w14:paraId="3DF03E4F" w14:textId="43CDFA1C" w:rsidR="00413A40" w:rsidRDefault="00413A40" w:rsidP="0019783F">
      <w:pPr>
        <w:spacing w:line="360" w:lineRule="auto"/>
        <w:ind w:firstLine="720"/>
        <w:rPr>
          <w:color w:val="000000" w:themeColor="text1"/>
        </w:rPr>
      </w:pPr>
      <w:r>
        <w:rPr>
          <w:color w:val="000000" w:themeColor="text1"/>
        </w:rPr>
        <w:t>The following parameters were defined based on industry standards, historical data, and cost structures specific to the toy retail case study</w:t>
      </w:r>
      <w:r w:rsidR="003A6C96">
        <w:rPr>
          <w:color w:val="000000" w:themeColor="text1"/>
        </w:rPr>
        <w:t xml:space="preserve"> in Table 3.1</w:t>
      </w:r>
      <w:r>
        <w:rPr>
          <w:color w:val="000000" w:themeColor="text1"/>
        </w:rPr>
        <w:t>:</w:t>
      </w:r>
    </w:p>
    <w:p w14:paraId="79A6652F" w14:textId="77777777" w:rsidR="00413A40" w:rsidRDefault="00413A40" w:rsidP="004F7B5B">
      <w:pPr>
        <w:spacing w:line="360" w:lineRule="auto"/>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990"/>
        <w:gridCol w:w="5015"/>
        <w:gridCol w:w="1054"/>
      </w:tblGrid>
      <w:tr w:rsidR="00413A40" w14:paraId="5C25AA5E" w14:textId="77777777" w:rsidTr="00AA4732">
        <w:tc>
          <w:tcPr>
            <w:tcW w:w="0" w:type="auto"/>
          </w:tcPr>
          <w:p w14:paraId="5773D463" w14:textId="77777777" w:rsidR="00413A40" w:rsidRPr="008D0DC8" w:rsidRDefault="00413A40" w:rsidP="00AA4732">
            <w:pPr>
              <w:spacing w:line="360" w:lineRule="auto"/>
              <w:ind w:firstLine="0"/>
              <w:rPr>
                <w:rFonts w:eastAsia="MS Mincho"/>
                <w:b/>
                <w:bCs/>
                <w:lang w:val="en-US" w:eastAsia="ja-JP"/>
              </w:rPr>
            </w:pPr>
            <w:r w:rsidRPr="008D0DC8">
              <w:rPr>
                <w:rFonts w:eastAsia="MS Mincho"/>
                <w:b/>
                <w:bCs/>
                <w:lang w:val="en-US" w:eastAsia="ja-JP"/>
              </w:rPr>
              <w:t>Symbol</w:t>
            </w:r>
          </w:p>
        </w:tc>
        <w:tc>
          <w:tcPr>
            <w:tcW w:w="0" w:type="auto"/>
          </w:tcPr>
          <w:p w14:paraId="11A7B767" w14:textId="77777777" w:rsidR="00413A40" w:rsidRPr="008D0DC8" w:rsidRDefault="00413A40" w:rsidP="00AA4732">
            <w:pPr>
              <w:spacing w:line="360" w:lineRule="auto"/>
              <w:ind w:firstLine="0"/>
              <w:rPr>
                <w:rFonts w:eastAsia="MS Mincho"/>
                <w:b/>
                <w:bCs/>
                <w:lang w:val="en-US" w:eastAsia="ja-JP"/>
              </w:rPr>
            </w:pPr>
            <w:r w:rsidRPr="008D0DC8">
              <w:rPr>
                <w:rFonts w:eastAsia="MS Mincho"/>
                <w:b/>
                <w:bCs/>
                <w:lang w:val="en-US" w:eastAsia="ja-JP"/>
              </w:rPr>
              <w:t>Parameter Description</w:t>
            </w:r>
          </w:p>
        </w:tc>
        <w:tc>
          <w:tcPr>
            <w:tcW w:w="0" w:type="auto"/>
          </w:tcPr>
          <w:p w14:paraId="6A33B14C" w14:textId="77777777" w:rsidR="00413A40" w:rsidRPr="008D0DC8" w:rsidRDefault="00413A40" w:rsidP="00AA4732">
            <w:pPr>
              <w:spacing w:line="360" w:lineRule="auto"/>
              <w:ind w:firstLine="0"/>
              <w:rPr>
                <w:rFonts w:eastAsia="MS Mincho"/>
                <w:b/>
                <w:bCs/>
                <w:cs/>
                <w:lang w:val="en-US" w:eastAsia="ja-JP"/>
              </w:rPr>
            </w:pPr>
            <w:r w:rsidRPr="008D0DC8">
              <w:rPr>
                <w:rFonts w:eastAsia="MS Mincho"/>
                <w:b/>
                <w:bCs/>
                <w:lang w:val="en-US" w:eastAsia="ja-JP"/>
              </w:rPr>
              <w:t>Value</w:t>
            </w:r>
          </w:p>
        </w:tc>
      </w:tr>
      <w:tr w:rsidR="00413A40" w14:paraId="4D34FEC7" w14:textId="77777777" w:rsidTr="00AA4732">
        <w:tc>
          <w:tcPr>
            <w:tcW w:w="0" w:type="auto"/>
          </w:tcPr>
          <w:p w14:paraId="2C05B85C" w14:textId="77777777" w:rsidR="00413A40" w:rsidRDefault="00000000" w:rsidP="00AA4732">
            <w:pPr>
              <w:spacing w:line="360" w:lineRule="auto"/>
              <w:rPr>
                <w:rFonts w:eastAsia="MS Mincho"/>
                <w:lang w:val="en-US" w:eastAsia="ja-JP"/>
              </w:rPr>
            </w:pPr>
            <m:oMathPara>
              <m:oMath>
                <m:sSub>
                  <m:sSubPr>
                    <m:ctrlPr>
                      <w:rPr>
                        <w:rFonts w:ascii="Cambria Math" w:eastAsia="MS Mincho" w:hAnsi="Cambria Math"/>
                        <w:i/>
                        <w:lang w:val="en-US" w:eastAsia="ja-JP"/>
                      </w:rPr>
                    </m:ctrlPr>
                  </m:sSubPr>
                  <m:e>
                    <m:r>
                      <w:rPr>
                        <w:rFonts w:ascii="Cambria Math" w:eastAsia="MS Mincho" w:hAnsi="Cambria Math"/>
                        <w:lang w:val="en-US" w:eastAsia="ja-JP"/>
                      </w:rPr>
                      <m:t>C</m:t>
                    </m:r>
                  </m:e>
                  <m:sub>
                    <m:r>
                      <w:rPr>
                        <w:rFonts w:ascii="Cambria Math" w:eastAsia="MS Mincho" w:hAnsi="Cambria Math"/>
                        <w:lang w:val="en-US" w:eastAsia="ja-JP"/>
                      </w:rPr>
                      <m:t>P</m:t>
                    </m:r>
                  </m:sub>
                </m:sSub>
              </m:oMath>
            </m:oMathPara>
          </w:p>
        </w:tc>
        <w:tc>
          <w:tcPr>
            <w:tcW w:w="0" w:type="auto"/>
          </w:tcPr>
          <w:p w14:paraId="727E5D96" w14:textId="77777777" w:rsidR="00413A40" w:rsidRDefault="00413A40" w:rsidP="00AA4732">
            <w:pPr>
              <w:spacing w:line="360" w:lineRule="auto"/>
              <w:ind w:firstLine="0"/>
              <w:rPr>
                <w:rFonts w:eastAsia="MS Mincho"/>
                <w:lang w:val="en-US" w:eastAsia="ja-JP"/>
              </w:rPr>
            </w:pPr>
            <w:r>
              <w:rPr>
                <w:rFonts w:eastAsia="MS Mincho"/>
                <w:lang w:val="en-US" w:eastAsia="ja-JP"/>
              </w:rPr>
              <w:t>Ordering cost per order (T</w:t>
            </w:r>
            <w:r>
              <w:rPr>
                <w:rFonts w:eastAsia="MS Mincho" w:cs="Angsana New"/>
                <w:szCs w:val="30"/>
                <w:lang w:val="en-US" w:eastAsia="ja-JP"/>
              </w:rPr>
              <w:t>HB</w:t>
            </w:r>
            <w:r>
              <w:rPr>
                <w:rFonts w:eastAsia="MS Mincho" w:cs="Angsana New" w:hint="cs"/>
                <w:szCs w:val="30"/>
                <w:cs/>
                <w:lang w:val="en-US" w:eastAsia="ja-JP"/>
              </w:rPr>
              <w:t>/</w:t>
            </w:r>
            <w:r>
              <w:rPr>
                <w:rFonts w:eastAsia="MS Mincho" w:cs="Angsana New"/>
                <w:szCs w:val="30"/>
                <w:lang w:val="en-US" w:eastAsia="ja-JP"/>
              </w:rPr>
              <w:t>order</w:t>
            </w:r>
            <w:r>
              <w:rPr>
                <w:rFonts w:eastAsia="MS Mincho"/>
                <w:lang w:val="en-US" w:eastAsia="ja-JP"/>
              </w:rPr>
              <w:t>)</w:t>
            </w:r>
          </w:p>
        </w:tc>
        <w:tc>
          <w:tcPr>
            <w:tcW w:w="0" w:type="auto"/>
          </w:tcPr>
          <w:p w14:paraId="74D93E39" w14:textId="77777777" w:rsidR="00413A40" w:rsidRDefault="00413A40" w:rsidP="00AA4732">
            <w:pPr>
              <w:spacing w:line="360" w:lineRule="auto"/>
              <w:ind w:firstLine="0"/>
              <w:rPr>
                <w:rFonts w:eastAsia="MS Mincho"/>
                <w:lang w:val="en-US" w:eastAsia="ja-JP"/>
              </w:rPr>
            </w:pPr>
            <w:r>
              <w:rPr>
                <w:rFonts w:eastAsia="MS Mincho"/>
                <w:lang w:val="en-US" w:eastAsia="ja-JP"/>
              </w:rPr>
              <w:t>10</w:t>
            </w:r>
          </w:p>
        </w:tc>
      </w:tr>
      <w:tr w:rsidR="00413A40" w14:paraId="2B5594D4" w14:textId="77777777" w:rsidTr="00AA4732">
        <w:tc>
          <w:tcPr>
            <w:tcW w:w="0" w:type="auto"/>
          </w:tcPr>
          <w:p w14:paraId="051EEBB1" w14:textId="77777777" w:rsidR="00413A40" w:rsidRDefault="00413A40" w:rsidP="00AA4732">
            <w:pPr>
              <w:spacing w:line="360" w:lineRule="auto"/>
              <w:rPr>
                <w:rFonts w:eastAsia="MS Mincho"/>
                <w:lang w:val="en-US" w:eastAsia="ja-JP"/>
              </w:rPr>
            </w:pPr>
            <m:oMathPara>
              <m:oMath>
                <m:r>
                  <w:rPr>
                    <w:rFonts w:ascii="Cambria Math" w:eastAsia="MS Mincho" w:hAnsi="Cambria Math"/>
                    <w:lang w:val="en-US" w:eastAsia="ja-JP"/>
                  </w:rPr>
                  <m:t>C</m:t>
                </m:r>
              </m:oMath>
            </m:oMathPara>
          </w:p>
        </w:tc>
        <w:tc>
          <w:tcPr>
            <w:tcW w:w="0" w:type="auto"/>
          </w:tcPr>
          <w:p w14:paraId="0E449F26" w14:textId="77777777" w:rsidR="00413A40" w:rsidRDefault="00413A40" w:rsidP="00AA4732">
            <w:pPr>
              <w:spacing w:line="360" w:lineRule="auto"/>
              <w:ind w:firstLine="0"/>
              <w:rPr>
                <w:rFonts w:eastAsia="MS Mincho"/>
                <w:lang w:val="en-US" w:eastAsia="ja-JP"/>
              </w:rPr>
            </w:pPr>
            <w:r>
              <w:rPr>
                <w:rFonts w:eastAsia="MS Mincho"/>
                <w:lang w:val="en-US" w:eastAsia="ja-JP"/>
              </w:rPr>
              <w:t>Unit cost (THB</w:t>
            </w:r>
            <w:r>
              <w:rPr>
                <w:rFonts w:eastAsia="MS Mincho" w:hint="cs"/>
                <w:cs/>
                <w:lang w:val="en-US" w:eastAsia="ja-JP"/>
              </w:rPr>
              <w:t>/</w:t>
            </w:r>
            <w:r>
              <w:rPr>
                <w:rFonts w:eastAsia="MS Mincho"/>
                <w:lang w:val="en-US" w:eastAsia="ja-JP"/>
              </w:rPr>
              <w:t>unit)</w:t>
            </w:r>
          </w:p>
        </w:tc>
        <w:tc>
          <w:tcPr>
            <w:tcW w:w="0" w:type="auto"/>
          </w:tcPr>
          <w:p w14:paraId="799A30F8" w14:textId="77777777" w:rsidR="00413A40" w:rsidRDefault="00413A40" w:rsidP="00AA4732">
            <w:pPr>
              <w:spacing w:line="360" w:lineRule="auto"/>
              <w:ind w:firstLine="0"/>
              <w:rPr>
                <w:rFonts w:eastAsia="MS Mincho"/>
                <w:lang w:val="en-US" w:eastAsia="ja-JP"/>
              </w:rPr>
            </w:pPr>
            <w:r>
              <w:rPr>
                <w:rFonts w:eastAsia="MS Mincho"/>
                <w:lang w:val="en-US" w:eastAsia="ja-JP"/>
              </w:rPr>
              <w:t>50</w:t>
            </w:r>
          </w:p>
        </w:tc>
      </w:tr>
      <w:tr w:rsidR="00413A40" w14:paraId="1DEE70CF" w14:textId="77777777" w:rsidTr="00AA4732">
        <w:tc>
          <w:tcPr>
            <w:tcW w:w="0" w:type="auto"/>
          </w:tcPr>
          <w:p w14:paraId="0D3B50BA" w14:textId="77777777" w:rsidR="00413A40" w:rsidRDefault="00413A40" w:rsidP="00AA4732">
            <w:pPr>
              <w:spacing w:line="360" w:lineRule="auto"/>
              <w:rPr>
                <w:rFonts w:eastAsia="MS Mincho"/>
                <w:lang w:val="en-US" w:eastAsia="ja-JP"/>
              </w:rPr>
            </w:pPr>
            <m:oMathPara>
              <m:oMath>
                <m:r>
                  <w:rPr>
                    <w:rFonts w:ascii="Cambria Math" w:eastAsia="MS Mincho" w:hAnsi="Cambria Math"/>
                    <w:lang w:val="en-US" w:eastAsia="ja-JP"/>
                  </w:rPr>
                  <m:t>h</m:t>
                </m:r>
              </m:oMath>
            </m:oMathPara>
          </w:p>
        </w:tc>
        <w:tc>
          <w:tcPr>
            <w:tcW w:w="0" w:type="auto"/>
          </w:tcPr>
          <w:p w14:paraId="37949C87" w14:textId="77777777" w:rsidR="00413A40" w:rsidRDefault="00413A40" w:rsidP="00AA4732">
            <w:pPr>
              <w:spacing w:line="360" w:lineRule="auto"/>
              <w:ind w:firstLine="0"/>
              <w:rPr>
                <w:rFonts w:eastAsia="MS Mincho"/>
                <w:lang w:val="en-US" w:eastAsia="ja-JP"/>
              </w:rPr>
            </w:pPr>
            <w:r>
              <w:rPr>
                <w:rFonts w:eastAsia="MS Mincho"/>
                <w:lang w:val="en-US" w:eastAsia="ja-JP"/>
              </w:rPr>
              <w:t>Holding cost rate (% of product cost per unit-day)</w:t>
            </w:r>
          </w:p>
        </w:tc>
        <w:tc>
          <w:tcPr>
            <w:tcW w:w="0" w:type="auto"/>
          </w:tcPr>
          <w:p w14:paraId="5B45C048" w14:textId="77777777" w:rsidR="00413A40" w:rsidRDefault="00413A40" w:rsidP="00AA4732">
            <w:pPr>
              <w:spacing w:line="360" w:lineRule="auto"/>
              <w:ind w:firstLine="0"/>
              <w:rPr>
                <w:rFonts w:eastAsia="MS Mincho"/>
                <w:lang w:val="en-US" w:eastAsia="ja-JP"/>
              </w:rPr>
            </w:pPr>
            <w:r>
              <w:rPr>
                <w:rFonts w:eastAsia="MS Mincho"/>
                <w:lang w:val="en-US" w:eastAsia="ja-JP"/>
              </w:rPr>
              <w:t>10%</w:t>
            </w:r>
          </w:p>
        </w:tc>
      </w:tr>
      <w:tr w:rsidR="00413A40" w14:paraId="371E7D15" w14:textId="77777777" w:rsidTr="00AA4732">
        <w:tc>
          <w:tcPr>
            <w:tcW w:w="0" w:type="auto"/>
          </w:tcPr>
          <w:p w14:paraId="5F6A8931" w14:textId="77777777" w:rsidR="00413A40" w:rsidRDefault="00000000" w:rsidP="00AA4732">
            <w:pPr>
              <w:spacing w:line="360" w:lineRule="auto"/>
              <w:rPr>
                <w:rFonts w:eastAsia="MS Mincho"/>
                <w:lang w:val="en-US" w:eastAsia="ja-JP"/>
              </w:rPr>
            </w:pPr>
            <m:oMathPara>
              <m:oMath>
                <m:sSub>
                  <m:sSubPr>
                    <m:ctrlPr>
                      <w:rPr>
                        <w:rFonts w:ascii="Cambria Math" w:eastAsia="MS Mincho" w:hAnsi="Cambria Math"/>
                        <w:i/>
                        <w:lang w:val="en-US" w:eastAsia="ja-JP"/>
                      </w:rPr>
                    </m:ctrlPr>
                  </m:sSubPr>
                  <m:e>
                    <m:r>
                      <w:rPr>
                        <w:rFonts w:ascii="Cambria Math" w:eastAsia="MS Mincho" w:hAnsi="Cambria Math"/>
                        <w:lang w:val="en-US" w:eastAsia="ja-JP"/>
                      </w:rPr>
                      <m:t>C</m:t>
                    </m:r>
                  </m:e>
                  <m:sub>
                    <m:r>
                      <w:rPr>
                        <w:rFonts w:ascii="Cambria Math" w:eastAsia="MS Mincho" w:hAnsi="Cambria Math"/>
                        <w:lang w:val="en-US" w:eastAsia="ja-JP"/>
                      </w:rPr>
                      <m:t>H</m:t>
                    </m:r>
                  </m:sub>
                </m:sSub>
              </m:oMath>
            </m:oMathPara>
          </w:p>
        </w:tc>
        <w:tc>
          <w:tcPr>
            <w:tcW w:w="0" w:type="auto"/>
          </w:tcPr>
          <w:p w14:paraId="151E0E65" w14:textId="77777777" w:rsidR="00413A40" w:rsidRDefault="00413A40" w:rsidP="00AA4732">
            <w:pPr>
              <w:spacing w:line="360" w:lineRule="auto"/>
              <w:ind w:firstLine="0"/>
              <w:rPr>
                <w:rFonts w:eastAsia="MS Mincho"/>
                <w:lang w:val="en-US" w:eastAsia="ja-JP"/>
              </w:rPr>
            </w:pPr>
            <w:r>
              <w:rPr>
                <w:rFonts w:eastAsia="MS Mincho"/>
                <w:lang w:val="en-US" w:eastAsia="ja-JP"/>
              </w:rPr>
              <w:t>Holding cost per unit per day (THB</w:t>
            </w:r>
            <w:r>
              <w:rPr>
                <w:rFonts w:eastAsia="MS Mincho" w:hint="cs"/>
                <w:cs/>
                <w:lang w:val="en-US" w:eastAsia="ja-JP"/>
              </w:rPr>
              <w:t xml:space="preserve">/ </w:t>
            </w:r>
            <w:r>
              <w:rPr>
                <w:rFonts w:eastAsia="MS Mincho" w:cs="Angsana New"/>
                <w:szCs w:val="30"/>
                <w:lang w:val="en-US" w:eastAsia="ja-JP"/>
              </w:rPr>
              <w:t>unit-day</w:t>
            </w:r>
            <w:r>
              <w:rPr>
                <w:rFonts w:eastAsia="MS Mincho"/>
                <w:lang w:val="en-US" w:eastAsia="ja-JP"/>
              </w:rPr>
              <w:t>)</w:t>
            </w:r>
          </w:p>
        </w:tc>
        <w:tc>
          <w:tcPr>
            <w:tcW w:w="0" w:type="auto"/>
          </w:tcPr>
          <w:p w14:paraId="3D1AFA41" w14:textId="58698D63" w:rsidR="00413A40" w:rsidRDefault="00413A40" w:rsidP="00AA4732">
            <w:pPr>
              <w:spacing w:before="240" w:after="240"/>
              <w:ind w:firstLine="0"/>
              <w:rPr>
                <w:rFonts w:ascii="Segoe UI" w:hAnsi="Segoe UI" w:cs="Segoe UI"/>
                <w:sz w:val="21"/>
                <w:szCs w:val="21"/>
              </w:rPr>
            </w:pPr>
            <w:r>
              <w:rPr>
                <w:rFonts w:ascii="Segoe UI" w:hAnsi="Segoe UI" w:cs="Segoe UI"/>
                <w:sz w:val="21"/>
                <w:szCs w:val="21"/>
              </w:rPr>
              <w:t>0.01369</w:t>
            </w:r>
          </w:p>
          <w:p w14:paraId="4EFF66FB" w14:textId="77777777" w:rsidR="00413A40" w:rsidRDefault="00413A40" w:rsidP="00AA4732">
            <w:pPr>
              <w:spacing w:line="360" w:lineRule="auto"/>
              <w:rPr>
                <w:rFonts w:eastAsia="MS Mincho"/>
                <w:lang w:val="en-US" w:eastAsia="ja-JP"/>
              </w:rPr>
            </w:pPr>
          </w:p>
        </w:tc>
      </w:tr>
      <w:tr w:rsidR="00413A40" w14:paraId="5CEB257B" w14:textId="77777777" w:rsidTr="00AA4732">
        <w:tc>
          <w:tcPr>
            <w:tcW w:w="0" w:type="auto"/>
          </w:tcPr>
          <w:p w14:paraId="27B15690" w14:textId="77777777" w:rsidR="00413A40" w:rsidRDefault="00413A40" w:rsidP="00AA4732">
            <w:pPr>
              <w:spacing w:line="360" w:lineRule="auto"/>
              <w:rPr>
                <w:rFonts w:eastAsia="MS Mincho"/>
                <w:lang w:val="en-US" w:eastAsia="ja-JP"/>
              </w:rPr>
            </w:pPr>
            <m:oMathPara>
              <m:oMath>
                <m:r>
                  <w:rPr>
                    <w:rFonts w:ascii="Cambria Math" w:eastAsia="MS Mincho" w:hAnsi="Cambria Math"/>
                    <w:lang w:val="en-US" w:eastAsia="ja-JP"/>
                  </w:rPr>
                  <m:t>s</m:t>
                </m:r>
              </m:oMath>
            </m:oMathPara>
          </w:p>
        </w:tc>
        <w:tc>
          <w:tcPr>
            <w:tcW w:w="0" w:type="auto"/>
          </w:tcPr>
          <w:p w14:paraId="5952942C" w14:textId="77777777" w:rsidR="00413A40" w:rsidRDefault="00413A40" w:rsidP="00AA4732">
            <w:pPr>
              <w:spacing w:line="360" w:lineRule="auto"/>
              <w:ind w:firstLine="0"/>
              <w:rPr>
                <w:rFonts w:eastAsia="MS Mincho"/>
                <w:lang w:val="en-US" w:eastAsia="ja-JP"/>
              </w:rPr>
            </w:pPr>
            <w:r>
              <w:rPr>
                <w:rFonts w:eastAsia="MS Mincho"/>
                <w:lang w:val="en-US" w:eastAsia="ja-JP"/>
              </w:rPr>
              <w:t>Shortage cost per unit (THB</w:t>
            </w:r>
            <w:r>
              <w:rPr>
                <w:rFonts w:eastAsia="MS Mincho" w:hint="cs"/>
                <w:cs/>
                <w:lang w:val="en-US" w:eastAsia="ja-JP"/>
              </w:rPr>
              <w:t>/</w:t>
            </w:r>
            <w:r>
              <w:rPr>
                <w:rFonts w:eastAsia="MS Mincho"/>
                <w:lang w:val="en-US" w:eastAsia="ja-JP"/>
              </w:rPr>
              <w:t>unit)</w:t>
            </w:r>
          </w:p>
        </w:tc>
        <w:tc>
          <w:tcPr>
            <w:tcW w:w="0" w:type="auto"/>
          </w:tcPr>
          <w:p w14:paraId="500B4F39" w14:textId="77777777" w:rsidR="00413A40" w:rsidRDefault="00413A40" w:rsidP="00AA4732">
            <w:pPr>
              <w:spacing w:line="360" w:lineRule="auto"/>
              <w:ind w:firstLine="0"/>
              <w:rPr>
                <w:rFonts w:eastAsia="MS Mincho"/>
                <w:lang w:val="en-US" w:eastAsia="ja-JP"/>
              </w:rPr>
            </w:pPr>
            <w:r>
              <w:rPr>
                <w:rFonts w:eastAsia="MS Mincho"/>
                <w:lang w:val="en-US" w:eastAsia="ja-JP"/>
              </w:rPr>
              <w:t>30%</w:t>
            </w:r>
          </w:p>
        </w:tc>
      </w:tr>
      <w:tr w:rsidR="00413A40" w14:paraId="3B1856A1" w14:textId="77777777" w:rsidTr="00AA4732">
        <w:tc>
          <w:tcPr>
            <w:tcW w:w="0" w:type="auto"/>
          </w:tcPr>
          <w:p w14:paraId="4409CF7A" w14:textId="77777777" w:rsidR="00413A40" w:rsidRDefault="00000000" w:rsidP="00AA4732">
            <w:pPr>
              <w:spacing w:line="360" w:lineRule="auto"/>
              <w:rPr>
                <w:rFonts w:eastAsia="MS Mincho"/>
                <w:lang w:val="en-US" w:eastAsia="ja-JP"/>
              </w:rPr>
            </w:pPr>
            <m:oMathPara>
              <m:oMath>
                <m:sSub>
                  <m:sSubPr>
                    <m:ctrlPr>
                      <w:rPr>
                        <w:rFonts w:ascii="Cambria Math" w:eastAsia="MS Mincho" w:hAnsi="Cambria Math"/>
                        <w:i/>
                        <w:lang w:val="en-US" w:eastAsia="ja-JP"/>
                      </w:rPr>
                    </m:ctrlPr>
                  </m:sSubPr>
                  <m:e>
                    <m:r>
                      <w:rPr>
                        <w:rFonts w:ascii="Cambria Math" w:eastAsia="MS Mincho" w:hAnsi="Cambria Math"/>
                        <w:lang w:val="en-US" w:eastAsia="ja-JP"/>
                      </w:rPr>
                      <m:t>C</m:t>
                    </m:r>
                  </m:e>
                  <m:sub>
                    <m:r>
                      <w:rPr>
                        <w:rFonts w:ascii="Cambria Math" w:eastAsia="MS Mincho" w:hAnsi="Cambria Math"/>
                        <w:lang w:val="en-US" w:eastAsia="ja-JP"/>
                      </w:rPr>
                      <m:t>S</m:t>
                    </m:r>
                  </m:sub>
                </m:sSub>
              </m:oMath>
            </m:oMathPara>
          </w:p>
        </w:tc>
        <w:tc>
          <w:tcPr>
            <w:tcW w:w="0" w:type="auto"/>
          </w:tcPr>
          <w:p w14:paraId="47695575" w14:textId="77777777" w:rsidR="00413A40" w:rsidRDefault="00413A40" w:rsidP="00AA4732">
            <w:pPr>
              <w:spacing w:line="360" w:lineRule="auto"/>
              <w:ind w:firstLine="0"/>
              <w:rPr>
                <w:rFonts w:eastAsia="MS Mincho"/>
                <w:lang w:val="en-US" w:eastAsia="ja-JP"/>
              </w:rPr>
            </w:pPr>
            <w:r>
              <w:rPr>
                <w:rFonts w:eastAsia="MS Mincho"/>
                <w:lang w:val="en-US" w:eastAsia="ja-JP"/>
              </w:rPr>
              <w:t>Shortage cost per unit (THB</w:t>
            </w:r>
            <w:r>
              <w:rPr>
                <w:rFonts w:eastAsia="MS Mincho" w:hint="cs"/>
                <w:cs/>
                <w:lang w:val="en-US" w:eastAsia="ja-JP"/>
              </w:rPr>
              <w:t>/</w:t>
            </w:r>
            <w:r>
              <w:rPr>
                <w:rFonts w:eastAsia="MS Mincho"/>
                <w:lang w:val="en-US" w:eastAsia="ja-JP"/>
              </w:rPr>
              <w:t>unit)</w:t>
            </w:r>
          </w:p>
        </w:tc>
        <w:tc>
          <w:tcPr>
            <w:tcW w:w="0" w:type="auto"/>
          </w:tcPr>
          <w:p w14:paraId="2F00570D" w14:textId="77777777" w:rsidR="00413A40" w:rsidRDefault="00413A40" w:rsidP="00AA4732">
            <w:pPr>
              <w:spacing w:line="360" w:lineRule="auto"/>
              <w:ind w:firstLine="0"/>
              <w:rPr>
                <w:rFonts w:eastAsia="MS Mincho"/>
                <w:lang w:val="en-US" w:eastAsia="ja-JP"/>
              </w:rPr>
            </w:pPr>
            <w:r>
              <w:rPr>
                <w:rFonts w:eastAsia="MS Mincho"/>
                <w:lang w:val="en-US" w:eastAsia="ja-JP"/>
              </w:rPr>
              <w:t>15</w:t>
            </w:r>
          </w:p>
        </w:tc>
      </w:tr>
      <w:tr w:rsidR="00413A40" w14:paraId="089A8477" w14:textId="77777777" w:rsidTr="00AA4732">
        <w:tc>
          <w:tcPr>
            <w:tcW w:w="0" w:type="auto"/>
          </w:tcPr>
          <w:p w14:paraId="2FC02E37" w14:textId="77777777" w:rsidR="00413A40" w:rsidRDefault="00413A40" w:rsidP="00AA4732">
            <w:pPr>
              <w:spacing w:line="360" w:lineRule="auto"/>
              <w:rPr>
                <w:rFonts w:eastAsia="MS Mincho"/>
                <w:lang w:val="en-US" w:eastAsia="ja-JP"/>
              </w:rPr>
            </w:pPr>
            <m:oMathPara>
              <m:oMath>
                <m:r>
                  <w:rPr>
                    <w:rFonts w:ascii="Cambria Math" w:eastAsia="MS Mincho" w:hAnsi="Cambria Math"/>
                    <w:lang w:val="en-US" w:eastAsia="ja-JP"/>
                  </w:rPr>
                  <m:t>μ</m:t>
                </m:r>
              </m:oMath>
            </m:oMathPara>
          </w:p>
        </w:tc>
        <w:tc>
          <w:tcPr>
            <w:tcW w:w="0" w:type="auto"/>
          </w:tcPr>
          <w:p w14:paraId="7AB9B1A5" w14:textId="77777777" w:rsidR="00413A40" w:rsidRDefault="00413A40" w:rsidP="00AA4732">
            <w:pPr>
              <w:spacing w:line="360" w:lineRule="auto"/>
              <w:ind w:firstLine="0"/>
              <w:rPr>
                <w:rFonts w:eastAsia="MS Mincho"/>
                <w:lang w:val="en-US" w:eastAsia="ja-JP"/>
              </w:rPr>
            </w:pPr>
            <w:r>
              <w:rPr>
                <w:rFonts w:eastAsia="MS Mincho"/>
                <w:lang w:val="en-US" w:eastAsia="ja-JP"/>
              </w:rPr>
              <w:t>Average daily demand (units</w:t>
            </w:r>
            <w:r>
              <w:rPr>
                <w:rFonts w:eastAsia="MS Mincho" w:hint="cs"/>
                <w:cs/>
                <w:lang w:val="en-US" w:eastAsia="ja-JP"/>
              </w:rPr>
              <w:t>/</w:t>
            </w:r>
            <w:r>
              <w:rPr>
                <w:rFonts w:eastAsia="MS Mincho"/>
                <w:lang w:val="en-US" w:eastAsia="ja-JP"/>
              </w:rPr>
              <w:t>day)</w:t>
            </w:r>
          </w:p>
        </w:tc>
        <w:tc>
          <w:tcPr>
            <w:tcW w:w="0" w:type="auto"/>
          </w:tcPr>
          <w:p w14:paraId="40E0F396" w14:textId="77777777" w:rsidR="00413A40" w:rsidRDefault="00413A40" w:rsidP="00AA4732">
            <w:pPr>
              <w:spacing w:before="240" w:after="240"/>
              <w:ind w:firstLine="0"/>
              <w:rPr>
                <w:rFonts w:ascii="Segoe UI" w:hAnsi="Segoe UI" w:cs="Segoe UI"/>
                <w:sz w:val="21"/>
                <w:szCs w:val="21"/>
              </w:rPr>
            </w:pPr>
            <w:r>
              <w:rPr>
                <w:rFonts w:ascii="Segoe UI" w:hAnsi="Segoe UI" w:cs="Segoe UI"/>
                <w:sz w:val="21"/>
                <w:szCs w:val="21"/>
              </w:rPr>
              <w:t>196.0792</w:t>
            </w:r>
          </w:p>
          <w:p w14:paraId="10EDA9DF" w14:textId="77777777" w:rsidR="00413A40" w:rsidRDefault="00413A40" w:rsidP="00AA4732">
            <w:pPr>
              <w:spacing w:line="360" w:lineRule="auto"/>
              <w:rPr>
                <w:rFonts w:eastAsia="MS Mincho"/>
                <w:lang w:val="en-US" w:eastAsia="ja-JP"/>
              </w:rPr>
            </w:pPr>
          </w:p>
        </w:tc>
      </w:tr>
      <w:tr w:rsidR="00413A40" w14:paraId="0DABE28D" w14:textId="77777777" w:rsidTr="00AA4732">
        <w:tc>
          <w:tcPr>
            <w:tcW w:w="0" w:type="auto"/>
          </w:tcPr>
          <w:p w14:paraId="2AD88267" w14:textId="77777777" w:rsidR="00413A40" w:rsidRDefault="00413A40" w:rsidP="00AA4732">
            <w:pPr>
              <w:spacing w:line="360" w:lineRule="auto"/>
              <w:rPr>
                <w:rFonts w:eastAsia="MS Mincho"/>
                <w:lang w:val="en-US" w:eastAsia="ja-JP"/>
              </w:rPr>
            </w:pPr>
            <m:oMathPara>
              <m:oMath>
                <m:r>
                  <w:rPr>
                    <w:rFonts w:ascii="Cambria Math" w:eastAsia="MS Mincho" w:hAnsi="Cambria Math"/>
                    <w:lang w:val="en-US" w:eastAsia="ja-JP"/>
                  </w:rPr>
                  <m:t>σ</m:t>
                </m:r>
              </m:oMath>
            </m:oMathPara>
          </w:p>
        </w:tc>
        <w:tc>
          <w:tcPr>
            <w:tcW w:w="0" w:type="auto"/>
          </w:tcPr>
          <w:p w14:paraId="4F0F7399" w14:textId="77777777" w:rsidR="00413A40" w:rsidRPr="00774FBD" w:rsidRDefault="00413A40" w:rsidP="00AA4732">
            <w:pPr>
              <w:spacing w:line="360" w:lineRule="auto"/>
              <w:ind w:firstLine="0"/>
              <w:rPr>
                <w:rFonts w:eastAsia="MS Mincho" w:cs="Angsana New"/>
                <w:szCs w:val="30"/>
                <w:lang w:val="en-US" w:eastAsia="ja-JP"/>
              </w:rPr>
            </w:pPr>
            <w:r>
              <w:rPr>
                <w:rFonts w:eastAsia="MS Mincho"/>
                <w:lang w:val="en-US" w:eastAsia="ja-JP"/>
              </w:rPr>
              <w:t>Standard deviation of daily demand (units</w:t>
            </w:r>
            <w:r>
              <w:rPr>
                <w:rFonts w:eastAsia="MS Mincho" w:hint="cs"/>
                <w:cs/>
                <w:lang w:val="en-US" w:eastAsia="ja-JP"/>
              </w:rPr>
              <w:t>/</w:t>
            </w:r>
            <w:r>
              <w:rPr>
                <w:rFonts w:eastAsia="MS Mincho"/>
                <w:lang w:val="en-US" w:eastAsia="ja-JP"/>
              </w:rPr>
              <w:t>day)</w:t>
            </w:r>
          </w:p>
        </w:tc>
        <w:tc>
          <w:tcPr>
            <w:tcW w:w="0" w:type="auto"/>
          </w:tcPr>
          <w:p w14:paraId="1ED287AE" w14:textId="77777777" w:rsidR="00413A40" w:rsidRDefault="00413A40" w:rsidP="00AA4732">
            <w:pPr>
              <w:spacing w:line="360" w:lineRule="auto"/>
              <w:ind w:firstLine="0"/>
              <w:rPr>
                <w:rFonts w:eastAsia="MS Mincho"/>
                <w:lang w:val="en-US" w:eastAsia="ja-JP"/>
              </w:rPr>
            </w:pPr>
            <w:r>
              <w:rPr>
                <w:rFonts w:eastAsia="MS Mincho"/>
                <w:lang w:val="en-US" w:eastAsia="ja-JP"/>
              </w:rPr>
              <w:t>50</w:t>
            </w:r>
          </w:p>
        </w:tc>
      </w:tr>
      <w:tr w:rsidR="00413A40" w14:paraId="4C559969" w14:textId="77777777" w:rsidTr="00AA4732">
        <w:tc>
          <w:tcPr>
            <w:tcW w:w="0" w:type="auto"/>
          </w:tcPr>
          <w:p w14:paraId="161EE184" w14:textId="77777777" w:rsidR="00413A40" w:rsidRDefault="00413A40" w:rsidP="00AA4732">
            <w:pPr>
              <w:spacing w:line="360" w:lineRule="auto"/>
              <w:rPr>
                <w:rFonts w:eastAsia="MS Mincho"/>
                <w:lang w:val="en-US" w:eastAsia="ja-JP"/>
              </w:rPr>
            </w:pPr>
            <m:oMathPara>
              <m:oMath>
                <m:r>
                  <w:rPr>
                    <w:rFonts w:ascii="Cambria Math" w:eastAsia="MS Mincho" w:hAnsi="Cambria Math"/>
                    <w:lang w:val="en-US" w:eastAsia="ja-JP"/>
                  </w:rPr>
                  <m:t>L</m:t>
                </m:r>
              </m:oMath>
            </m:oMathPara>
          </w:p>
        </w:tc>
        <w:tc>
          <w:tcPr>
            <w:tcW w:w="0" w:type="auto"/>
          </w:tcPr>
          <w:p w14:paraId="39BE3176" w14:textId="77777777" w:rsidR="00413A40" w:rsidRDefault="00413A40" w:rsidP="00AA4732">
            <w:pPr>
              <w:spacing w:line="360" w:lineRule="auto"/>
              <w:ind w:firstLine="0"/>
              <w:rPr>
                <w:rFonts w:eastAsia="MS Mincho"/>
                <w:lang w:val="en-US" w:eastAsia="ja-JP"/>
              </w:rPr>
            </w:pPr>
            <w:r>
              <w:rPr>
                <w:rFonts w:eastAsia="MS Mincho"/>
                <w:lang w:val="en-US" w:eastAsia="ja-JP"/>
              </w:rPr>
              <w:t>Lead time (days)</w:t>
            </w:r>
          </w:p>
        </w:tc>
        <w:tc>
          <w:tcPr>
            <w:tcW w:w="0" w:type="auto"/>
          </w:tcPr>
          <w:p w14:paraId="507C51A9" w14:textId="77777777" w:rsidR="00413A40" w:rsidRDefault="00413A40" w:rsidP="00413A40">
            <w:pPr>
              <w:keepNext/>
              <w:spacing w:line="360" w:lineRule="auto"/>
              <w:ind w:firstLine="0"/>
              <w:rPr>
                <w:rFonts w:eastAsia="MS Mincho"/>
                <w:lang w:val="en-US" w:eastAsia="ja-JP"/>
              </w:rPr>
            </w:pPr>
            <w:r>
              <w:rPr>
                <w:rFonts w:eastAsia="MS Mincho"/>
                <w:lang w:val="en-US" w:eastAsia="ja-JP"/>
              </w:rPr>
              <w:t>2</w:t>
            </w:r>
          </w:p>
        </w:tc>
      </w:tr>
    </w:tbl>
    <w:p w14:paraId="68AA37EA" w14:textId="2763B8E4" w:rsidR="00413A40" w:rsidRPr="00413A40" w:rsidRDefault="00413A40" w:rsidP="00413A40">
      <w:pPr>
        <w:pStyle w:val="Caption"/>
        <w:rPr>
          <w:color w:val="000000" w:themeColor="text1"/>
        </w:rPr>
      </w:pPr>
      <w:r>
        <w:t>Table 3.</w:t>
      </w:r>
      <w:r w:rsidR="0030384B">
        <w:t>1</w:t>
      </w:r>
      <w:r>
        <w:t xml:space="preserve"> </w:t>
      </w:r>
      <w:r w:rsidR="008D0DC8">
        <w:t>Input Parameters Used for Inventory Simulation and Optimization</w:t>
      </w:r>
    </w:p>
    <w:p w14:paraId="1FDC1CB3" w14:textId="3AD4193B" w:rsidR="00413A40" w:rsidRDefault="00413A40" w:rsidP="009F6A31">
      <w:pPr>
        <w:spacing w:line="360" w:lineRule="auto"/>
        <w:rPr>
          <w:b/>
          <w:bCs/>
          <w:color w:val="000000" w:themeColor="text1"/>
        </w:rPr>
      </w:pPr>
    </w:p>
    <w:p w14:paraId="4310E02B" w14:textId="77777777" w:rsidR="00413A40" w:rsidRDefault="00413A40" w:rsidP="009F6A31">
      <w:pPr>
        <w:spacing w:line="360" w:lineRule="auto"/>
        <w:rPr>
          <w:b/>
          <w:bCs/>
          <w:color w:val="000000" w:themeColor="text1"/>
        </w:rPr>
      </w:pPr>
    </w:p>
    <w:p w14:paraId="0ACEABF5" w14:textId="77777777" w:rsidR="00413A40" w:rsidRDefault="00413A40" w:rsidP="009F6A31">
      <w:pPr>
        <w:spacing w:line="360" w:lineRule="auto"/>
        <w:rPr>
          <w:b/>
          <w:bCs/>
          <w:color w:val="000000" w:themeColor="text1"/>
        </w:rPr>
      </w:pPr>
    </w:p>
    <w:p w14:paraId="69919A11" w14:textId="7974A444" w:rsidR="00F5364E" w:rsidRDefault="009F6A31" w:rsidP="009F6A31">
      <w:pPr>
        <w:spacing w:line="360" w:lineRule="auto"/>
        <w:rPr>
          <w:b/>
          <w:bCs/>
          <w:color w:val="000000" w:themeColor="text1"/>
        </w:rPr>
      </w:pPr>
      <w:r w:rsidRPr="009F6A31">
        <w:rPr>
          <w:b/>
          <w:bCs/>
          <w:color w:val="000000" w:themeColor="text1"/>
        </w:rPr>
        <w:t>3.</w:t>
      </w:r>
      <w:r w:rsidR="00413A40">
        <w:rPr>
          <w:b/>
          <w:bCs/>
          <w:color w:val="000000" w:themeColor="text1"/>
          <w:lang w:val="en-US"/>
        </w:rPr>
        <w:t>3</w:t>
      </w:r>
      <w:r>
        <w:rPr>
          <w:b/>
          <w:bCs/>
          <w:color w:val="000000" w:themeColor="text1"/>
        </w:rPr>
        <w:t xml:space="preserve"> Data Collection</w:t>
      </w:r>
    </w:p>
    <w:p w14:paraId="0E208685" w14:textId="471F1E83" w:rsidR="009F6A31" w:rsidRDefault="009F6A31" w:rsidP="009F6A31">
      <w:pPr>
        <w:spacing w:line="360" w:lineRule="auto"/>
        <w:rPr>
          <w:color w:val="000000" w:themeColor="text1"/>
          <w:lang w:val="en-US"/>
        </w:rPr>
      </w:pPr>
      <w:r>
        <w:rPr>
          <w:b/>
          <w:bCs/>
          <w:color w:val="000000" w:themeColor="text1"/>
          <w:cs/>
        </w:rPr>
        <w:tab/>
      </w:r>
      <w:r>
        <w:rPr>
          <w:color w:val="000000" w:themeColor="text1"/>
          <w:lang w:val="en-US"/>
        </w:rPr>
        <w:t>The demand used in this study was collected from Retail Store Inventory Forecasting Dataset avai</w:t>
      </w:r>
      <w:r w:rsidR="007C1798">
        <w:rPr>
          <w:color w:val="000000" w:themeColor="text1"/>
          <w:lang w:val="en-US"/>
        </w:rPr>
        <w:t>lable on Kaggle, which provides historical daily sales and inventory records for a variety of products in a retail</w:t>
      </w:r>
      <w:r w:rsidR="006113A4">
        <w:rPr>
          <w:color w:val="000000" w:themeColor="text1"/>
          <w:lang w:val="en-US"/>
        </w:rPr>
        <w:t xml:space="preserve"> environment. To ensure relevance to the toy retail sector, the data was filtered to select only the pertinent SKUs (toy products) and was further aggregated as needed to facilitate the analysis of daily and lead time demand </w:t>
      </w:r>
      <w:r w:rsidR="0046697B">
        <w:rPr>
          <w:color w:val="000000" w:themeColor="text1"/>
          <w:lang w:val="en-US"/>
        </w:rPr>
        <w:t xml:space="preserve">patterns. The dataset covers approximately two </w:t>
      </w:r>
      <w:r w:rsidR="0030384B">
        <w:rPr>
          <w:color w:val="000000" w:themeColor="text1"/>
          <w:lang w:val="en-US"/>
        </w:rPr>
        <w:t>years of</w:t>
      </w:r>
      <w:r w:rsidR="0046697B">
        <w:rPr>
          <w:color w:val="000000" w:themeColor="text1"/>
          <w:lang w:val="en-US"/>
        </w:rPr>
        <w:t xml:space="preserve"> daily sales records</w:t>
      </w:r>
      <w:r w:rsidR="0030384B">
        <w:rPr>
          <w:color w:val="000000" w:themeColor="text1"/>
          <w:lang w:val="en-US"/>
        </w:rPr>
        <w:t xml:space="preserve"> in Table 3.2,</w:t>
      </w:r>
      <w:r w:rsidR="0046697B">
        <w:rPr>
          <w:color w:val="000000" w:themeColor="text1"/>
          <w:lang w:val="en-US"/>
        </w:rPr>
        <w:t xml:space="preserve"> offering a robust basis for estimating demand patterns and </w:t>
      </w:r>
      <w:r w:rsidR="0030384B">
        <w:rPr>
          <w:color w:val="000000" w:themeColor="text1"/>
          <w:lang w:val="en-US"/>
        </w:rPr>
        <w:t>variability. In</w:t>
      </w:r>
      <w:r w:rsidR="00451302">
        <w:rPr>
          <w:color w:val="000000" w:themeColor="text1"/>
          <w:lang w:val="en-US"/>
        </w:rPr>
        <w:t xml:space="preserve"> this </w:t>
      </w:r>
      <w:r w:rsidR="00B70806">
        <w:rPr>
          <w:color w:val="000000" w:themeColor="text1"/>
          <w:lang w:val="en-US"/>
        </w:rPr>
        <w:t>study,</w:t>
      </w:r>
      <w:r w:rsidR="00451302">
        <w:rPr>
          <w:color w:val="000000" w:themeColor="text1"/>
          <w:lang w:val="en-US"/>
        </w:rPr>
        <w:t xml:space="preserve"> the lead time for replenishment orders is assumed to be 2 days, reflecting </w:t>
      </w:r>
      <w:r w:rsidR="004B4FF4">
        <w:rPr>
          <w:color w:val="000000" w:themeColor="text1"/>
          <w:lang w:val="en-US"/>
        </w:rPr>
        <w:t>a typical waiting period between placing an order and receiving new stock in the toy retail context.</w:t>
      </w:r>
    </w:p>
    <w:p w14:paraId="79F7D505" w14:textId="77777777" w:rsidR="0030384B" w:rsidRDefault="0030384B" w:rsidP="009F6A31">
      <w:pPr>
        <w:spacing w:line="360" w:lineRule="auto"/>
        <w:rPr>
          <w:color w:val="000000" w:themeColor="text1"/>
          <w:lang w:val="en-US"/>
        </w:rPr>
      </w:pPr>
    </w:p>
    <w:tbl>
      <w:tblPr>
        <w:tblStyle w:val="TableGrid"/>
        <w:tblW w:w="2722" w:type="dxa"/>
        <w:jc w:val="center"/>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599"/>
        <w:gridCol w:w="1123"/>
      </w:tblGrid>
      <w:tr w:rsidR="0030384B" w14:paraId="46538328" w14:textId="77777777" w:rsidTr="00AA4732">
        <w:trPr>
          <w:trHeight w:val="405"/>
          <w:jc w:val="center"/>
        </w:trPr>
        <w:tc>
          <w:tcPr>
            <w:tcW w:w="1701" w:type="dxa"/>
          </w:tcPr>
          <w:p w14:paraId="386B04B9" w14:textId="77777777" w:rsidR="0030384B" w:rsidRPr="00F0584A" w:rsidRDefault="0030384B" w:rsidP="00AA4732">
            <w:pPr>
              <w:spacing w:line="360" w:lineRule="auto"/>
              <w:ind w:firstLine="0"/>
              <w:jc w:val="center"/>
              <w:rPr>
                <w:color w:val="000000" w:themeColor="text1"/>
              </w:rPr>
            </w:pPr>
            <w:r w:rsidRPr="00F0584A">
              <w:rPr>
                <w:color w:val="000000" w:themeColor="text1"/>
              </w:rPr>
              <w:t>Years</w:t>
            </w:r>
          </w:p>
        </w:tc>
        <w:tc>
          <w:tcPr>
            <w:tcW w:w="1021" w:type="dxa"/>
          </w:tcPr>
          <w:p w14:paraId="7CA0F7E8" w14:textId="77777777" w:rsidR="0030384B" w:rsidRPr="00F0584A" w:rsidRDefault="0030384B" w:rsidP="00AA4732">
            <w:pPr>
              <w:spacing w:line="360" w:lineRule="auto"/>
              <w:ind w:firstLine="0"/>
              <w:jc w:val="center"/>
              <w:rPr>
                <w:color w:val="000000" w:themeColor="text1"/>
              </w:rPr>
            </w:pPr>
            <w:r w:rsidRPr="00F0584A">
              <w:rPr>
                <w:color w:val="000000" w:themeColor="text1"/>
              </w:rPr>
              <w:t>Demands</w:t>
            </w:r>
          </w:p>
        </w:tc>
      </w:tr>
      <w:tr w:rsidR="0030384B" w14:paraId="7636F2F4" w14:textId="77777777" w:rsidTr="00AA4732">
        <w:trPr>
          <w:trHeight w:val="419"/>
          <w:jc w:val="center"/>
        </w:trPr>
        <w:tc>
          <w:tcPr>
            <w:tcW w:w="1701" w:type="dxa"/>
          </w:tcPr>
          <w:p w14:paraId="0CDB6363" w14:textId="77777777" w:rsidR="0030384B" w:rsidRPr="00F0584A" w:rsidRDefault="0030384B" w:rsidP="00AA4732">
            <w:pPr>
              <w:spacing w:line="360" w:lineRule="auto"/>
              <w:ind w:firstLine="0"/>
              <w:jc w:val="center"/>
              <w:rPr>
                <w:color w:val="000000" w:themeColor="text1"/>
              </w:rPr>
            </w:pPr>
            <w:r w:rsidRPr="00F0584A">
              <w:rPr>
                <w:color w:val="000000" w:themeColor="text1"/>
              </w:rPr>
              <w:t>2022</w:t>
            </w:r>
          </w:p>
        </w:tc>
        <w:tc>
          <w:tcPr>
            <w:tcW w:w="1021" w:type="dxa"/>
          </w:tcPr>
          <w:p w14:paraId="578075E0" w14:textId="77777777" w:rsidR="0030384B" w:rsidRPr="00F0584A" w:rsidRDefault="0030384B" w:rsidP="00AA4732">
            <w:pPr>
              <w:ind w:firstLine="0"/>
              <w:jc w:val="center"/>
              <w:rPr>
                <w:rFonts w:ascii="Aptos Narrow" w:hAnsi="Aptos Narrow"/>
                <w:color w:val="000000" w:themeColor="text1"/>
                <w:cs/>
              </w:rPr>
            </w:pPr>
            <w:r>
              <w:rPr>
                <w:rFonts w:ascii="Aptos Narrow" w:hAnsi="Aptos Narrow"/>
                <w:color w:val="000000" w:themeColor="text1"/>
              </w:rPr>
              <w:t>50,676</w:t>
            </w:r>
          </w:p>
        </w:tc>
      </w:tr>
      <w:tr w:rsidR="0030384B" w14:paraId="7BF402EC" w14:textId="77777777" w:rsidTr="00AA4732">
        <w:trPr>
          <w:trHeight w:val="405"/>
          <w:jc w:val="center"/>
        </w:trPr>
        <w:tc>
          <w:tcPr>
            <w:tcW w:w="1701" w:type="dxa"/>
          </w:tcPr>
          <w:p w14:paraId="35138004" w14:textId="77777777" w:rsidR="0030384B" w:rsidRPr="00F0584A" w:rsidRDefault="0030384B" w:rsidP="00AA4732">
            <w:pPr>
              <w:spacing w:line="360" w:lineRule="auto"/>
              <w:ind w:firstLine="0"/>
              <w:jc w:val="center"/>
              <w:rPr>
                <w:color w:val="000000" w:themeColor="text1"/>
              </w:rPr>
            </w:pPr>
            <w:r w:rsidRPr="00F0584A">
              <w:rPr>
                <w:color w:val="000000" w:themeColor="text1"/>
              </w:rPr>
              <w:t>2023</w:t>
            </w:r>
          </w:p>
        </w:tc>
        <w:tc>
          <w:tcPr>
            <w:tcW w:w="1021" w:type="dxa"/>
          </w:tcPr>
          <w:p w14:paraId="4822D938" w14:textId="77777777" w:rsidR="0030384B" w:rsidRPr="00F0584A" w:rsidRDefault="0030384B" w:rsidP="00AA4732">
            <w:pPr>
              <w:ind w:firstLine="0"/>
              <w:jc w:val="center"/>
              <w:rPr>
                <w:rFonts w:ascii="Aptos Narrow" w:hAnsi="Aptos Narrow"/>
                <w:color w:val="000000" w:themeColor="text1"/>
                <w:cs/>
              </w:rPr>
            </w:pPr>
            <w:r>
              <w:rPr>
                <w:rFonts w:ascii="Aptos Narrow" w:hAnsi="Aptos Narrow"/>
                <w:color w:val="000000" w:themeColor="text1"/>
              </w:rPr>
              <w:t>49,675</w:t>
            </w:r>
          </w:p>
        </w:tc>
      </w:tr>
      <w:tr w:rsidR="0030384B" w14:paraId="28FE3764" w14:textId="77777777" w:rsidTr="00AA4732">
        <w:trPr>
          <w:trHeight w:val="395"/>
          <w:jc w:val="center"/>
        </w:trPr>
        <w:tc>
          <w:tcPr>
            <w:tcW w:w="1701" w:type="dxa"/>
          </w:tcPr>
          <w:p w14:paraId="5B20FFCF" w14:textId="77777777" w:rsidR="0030384B" w:rsidRPr="00F0584A" w:rsidRDefault="0030384B" w:rsidP="00AA4732">
            <w:pPr>
              <w:spacing w:line="360" w:lineRule="auto"/>
              <w:ind w:firstLine="0"/>
              <w:jc w:val="center"/>
              <w:rPr>
                <w:color w:val="000000" w:themeColor="text1"/>
              </w:rPr>
            </w:pPr>
            <w:r w:rsidRPr="00F0584A">
              <w:rPr>
                <w:color w:val="000000" w:themeColor="text1"/>
              </w:rPr>
              <w:t>2024</w:t>
            </w:r>
            <w:r>
              <w:rPr>
                <w:color w:val="000000" w:themeColor="text1"/>
              </w:rPr>
              <w:t xml:space="preserve"> (1 day) </w:t>
            </w:r>
          </w:p>
        </w:tc>
        <w:tc>
          <w:tcPr>
            <w:tcW w:w="1021" w:type="dxa"/>
          </w:tcPr>
          <w:p w14:paraId="1C028D94" w14:textId="77777777" w:rsidR="0030384B" w:rsidRPr="00F0584A" w:rsidRDefault="0030384B" w:rsidP="0030384B">
            <w:pPr>
              <w:keepNext/>
              <w:ind w:firstLine="0"/>
              <w:jc w:val="center"/>
              <w:rPr>
                <w:rFonts w:ascii="Aptos Narrow" w:hAnsi="Aptos Narrow"/>
                <w:color w:val="000000" w:themeColor="text1"/>
                <w:cs/>
              </w:rPr>
            </w:pPr>
            <w:r>
              <w:rPr>
                <w:rFonts w:ascii="Aptos Narrow" w:hAnsi="Aptos Narrow"/>
                <w:color w:val="000000" w:themeColor="text1"/>
              </w:rPr>
              <w:t>241</w:t>
            </w:r>
          </w:p>
        </w:tc>
      </w:tr>
    </w:tbl>
    <w:p w14:paraId="735FAC89" w14:textId="14C1383A" w:rsidR="0030384B" w:rsidRDefault="0030384B" w:rsidP="0030384B">
      <w:pPr>
        <w:pStyle w:val="Caption"/>
        <w:jc w:val="center"/>
        <w:rPr>
          <w:color w:val="000000" w:themeColor="text1"/>
          <w:lang w:val="en-US"/>
        </w:rPr>
      </w:pPr>
      <w:r>
        <w:t>Table 3.2</w:t>
      </w:r>
      <w:r w:rsidR="008F6496">
        <w:t xml:space="preserve"> Toatal</w:t>
      </w:r>
      <w:r>
        <w:t xml:space="preserve"> </w:t>
      </w:r>
      <w:r w:rsidR="008F6496">
        <w:t>Demands of approxumatly two years</w:t>
      </w:r>
    </w:p>
    <w:p w14:paraId="57FD6398" w14:textId="77777777" w:rsidR="0030384B" w:rsidRDefault="0030384B" w:rsidP="009F6A31">
      <w:pPr>
        <w:spacing w:line="360" w:lineRule="auto"/>
        <w:rPr>
          <w:color w:val="000000" w:themeColor="text1"/>
          <w:lang w:val="en-US"/>
        </w:rPr>
      </w:pPr>
    </w:p>
    <w:p w14:paraId="4DBEFA56" w14:textId="77777777" w:rsidR="003A6C96" w:rsidRPr="00451302" w:rsidRDefault="003A6C96" w:rsidP="009F6A31">
      <w:pPr>
        <w:spacing w:line="360" w:lineRule="auto"/>
        <w:rPr>
          <w:color w:val="000000" w:themeColor="text1"/>
        </w:rPr>
      </w:pPr>
    </w:p>
    <w:p w14:paraId="7CE3965E" w14:textId="4C95D93F" w:rsidR="00B64ED6" w:rsidRDefault="009F6A31" w:rsidP="009F6A31">
      <w:pPr>
        <w:pStyle w:val="Heading2"/>
        <w:spacing w:before="0" w:line="360" w:lineRule="auto"/>
        <w:rPr>
          <w:rFonts w:ascii="Times New Roman" w:hAnsi="Times New Roman" w:cs="Times New Roman"/>
          <w:color w:val="auto"/>
          <w:sz w:val="24"/>
          <w:szCs w:val="24"/>
        </w:rPr>
      </w:pPr>
      <w:r>
        <w:rPr>
          <w:rFonts w:ascii="Times New Roman" w:hAnsi="Times New Roman" w:cs="Times New Roman"/>
          <w:color w:val="auto"/>
          <w:sz w:val="24"/>
          <w:szCs w:val="24"/>
        </w:rPr>
        <w:t>3.</w:t>
      </w:r>
      <w:r w:rsidR="008D0DC8">
        <w:rPr>
          <w:rFonts w:ascii="Times New Roman" w:hAnsi="Times New Roman" w:cs="Times New Roman"/>
          <w:color w:val="auto"/>
          <w:sz w:val="24"/>
          <w:szCs w:val="24"/>
        </w:rPr>
        <w:t>4</w:t>
      </w:r>
      <w:r>
        <w:rPr>
          <w:rFonts w:ascii="Times New Roman" w:hAnsi="Times New Roman" w:cs="Times New Roman"/>
          <w:color w:val="auto"/>
          <w:sz w:val="24"/>
          <w:szCs w:val="24"/>
        </w:rPr>
        <w:t xml:space="preserve"> </w:t>
      </w:r>
      <w:r w:rsidR="008D0DC8">
        <w:rPr>
          <w:rFonts w:ascii="Times New Roman" w:hAnsi="Times New Roman" w:cs="Times New Roman"/>
          <w:color w:val="auto"/>
          <w:sz w:val="24"/>
          <w:szCs w:val="24"/>
        </w:rPr>
        <w:t>Model Development</w:t>
      </w:r>
    </w:p>
    <w:p w14:paraId="467A680C" w14:textId="7BDDD791" w:rsidR="008D0DC8" w:rsidRDefault="008D0DC8" w:rsidP="00633A95">
      <w:pPr>
        <w:spacing w:line="360" w:lineRule="auto"/>
        <w:ind w:firstLine="720"/>
        <w:rPr>
          <w:lang w:val="en-US"/>
        </w:rPr>
      </w:pPr>
      <w:r>
        <w:rPr>
          <w:lang w:val="en-US"/>
        </w:rPr>
        <w:t xml:space="preserve">The expected shortage </w:t>
      </w:r>
      <m:oMath>
        <m:r>
          <w:rPr>
            <w:rFonts w:ascii="Cambria Math" w:hAnsi="Cambria Math"/>
            <w:lang w:val="en-US"/>
          </w:rPr>
          <m:t>E(S)</m:t>
        </m:r>
      </m:oMath>
      <w:r>
        <w:rPr>
          <w:lang w:val="en-US"/>
        </w:rPr>
        <w:t xml:space="preserve"> is a crucial component in determining the optimal reorder point and calculation shortage costs</w:t>
      </w:r>
      <w:r w:rsidR="00114CEB">
        <w:rPr>
          <w:lang w:val="en-US"/>
        </w:rPr>
        <w:t xml:space="preserve"> in Microsoft Excel</w:t>
      </w:r>
      <w:r>
        <w:rPr>
          <w:lang w:val="en-US"/>
        </w:rPr>
        <w:t>. It represents the expected number of units short per replenishment cycle. The calculation follows these steps:</w:t>
      </w:r>
    </w:p>
    <w:p w14:paraId="39DAC619" w14:textId="77777777" w:rsidR="008D0DC8" w:rsidRPr="008D0DC8" w:rsidRDefault="008D0DC8" w:rsidP="008D0DC8">
      <w:pPr>
        <w:rPr>
          <w:lang w:val="en-US"/>
        </w:rPr>
      </w:pPr>
    </w:p>
    <w:p w14:paraId="6D6063A9" w14:textId="54368C45" w:rsidR="00644E1E" w:rsidRPr="000A63EE" w:rsidRDefault="00633A95" w:rsidP="008D0DC8">
      <w:pPr>
        <w:rPr>
          <w:rFonts w:cs="Angsana New"/>
          <w:szCs w:val="30"/>
          <w:lang w:val="en-US"/>
        </w:rPr>
      </w:pPr>
      <w:r>
        <w:rPr>
          <w:b/>
          <w:bCs/>
          <w:lang w:val="en-US"/>
        </w:rPr>
        <w:t>Step</w:t>
      </w:r>
      <w:r w:rsidR="00BC18E9">
        <w:rPr>
          <w:b/>
          <w:bCs/>
          <w:lang w:val="en-US"/>
        </w:rPr>
        <w:t xml:space="preserve"> </w:t>
      </w:r>
      <w:r w:rsidR="000A63EE">
        <w:rPr>
          <w:b/>
          <w:bCs/>
          <w:lang w:val="en-US"/>
        </w:rPr>
        <w:t>1</w:t>
      </w:r>
      <w:r w:rsidR="000A63EE" w:rsidRPr="00BC18E9">
        <w:rPr>
          <w:b/>
          <w:bCs/>
          <w:lang w:val="en-US"/>
        </w:rPr>
        <w:t>:</w:t>
      </w:r>
      <w:r w:rsidR="000A63EE">
        <w:rPr>
          <w:lang w:val="en-US"/>
        </w:rPr>
        <w:t xml:space="preserve"> Data</w:t>
      </w:r>
      <w:r w:rsidR="000A63EE">
        <w:rPr>
          <w:rFonts w:cs="Angsana New"/>
          <w:szCs w:val="30"/>
          <w:lang w:val="en-US"/>
        </w:rPr>
        <w:t xml:space="preserve"> Preparation</w:t>
      </w:r>
    </w:p>
    <w:p w14:paraId="407A9477" w14:textId="77777777" w:rsidR="00644E1E" w:rsidRPr="008D0DC8" w:rsidRDefault="00644E1E" w:rsidP="008D0DC8">
      <w:pPr>
        <w:rPr>
          <w:lang w:val="en-US"/>
        </w:rPr>
      </w:pPr>
    </w:p>
    <w:p w14:paraId="71B21DE2" w14:textId="74086368" w:rsidR="00644E1E" w:rsidRDefault="000A63EE" w:rsidP="00644E1E">
      <w:pPr>
        <w:pStyle w:val="ListParagraph"/>
        <w:numPr>
          <w:ilvl w:val="0"/>
          <w:numId w:val="50"/>
        </w:numPr>
        <w:spacing w:line="360" w:lineRule="auto"/>
      </w:pPr>
      <w:r w:rsidRPr="00BC18E9">
        <w:t>Remove duplicate demand records</w:t>
      </w:r>
      <w:r w:rsidRPr="000A63EE">
        <w:rPr>
          <w:b/>
          <w:bCs/>
        </w:rPr>
        <w:t xml:space="preserve"> </w:t>
      </w:r>
      <w:r>
        <w:t>from the raw datasets to ensure each daily demand value is unique.</w:t>
      </w:r>
    </w:p>
    <w:p w14:paraId="5C370785" w14:textId="4C86A689" w:rsidR="000A63EE" w:rsidRPr="00633A95" w:rsidRDefault="000A63EE" w:rsidP="00644E1E">
      <w:pPr>
        <w:pStyle w:val="ListParagraph"/>
        <w:numPr>
          <w:ilvl w:val="0"/>
          <w:numId w:val="50"/>
        </w:numPr>
        <w:spacing w:line="360" w:lineRule="auto"/>
      </w:pPr>
      <w:r w:rsidRPr="000A63EE">
        <w:rPr>
          <w:b/>
          <w:bCs/>
        </w:rPr>
        <w:t>Sort</w:t>
      </w:r>
      <w:r>
        <w:t xml:space="preserve"> the cleaned demand data in ascending order for further analysis.</w:t>
      </w:r>
    </w:p>
    <w:p w14:paraId="79AF4086" w14:textId="77777777" w:rsidR="00633A95" w:rsidRPr="00644E1E" w:rsidRDefault="00633A95" w:rsidP="00633A95">
      <w:pPr>
        <w:pStyle w:val="ListParagraph"/>
        <w:spacing w:line="360" w:lineRule="auto"/>
      </w:pPr>
    </w:p>
    <w:p w14:paraId="3DFEBF79" w14:textId="4BB02854" w:rsidR="00633A95" w:rsidRDefault="00633A95" w:rsidP="00633A95">
      <w:pPr>
        <w:rPr>
          <w:rFonts w:eastAsiaTheme="minorEastAsia"/>
        </w:rPr>
      </w:pPr>
      <w:r>
        <w:rPr>
          <w:rFonts w:eastAsiaTheme="minorHAnsi"/>
          <w:b/>
          <w:bCs/>
        </w:rPr>
        <w:lastRenderedPageBreak/>
        <w:t>Step</w:t>
      </w:r>
      <w:r w:rsidR="00BC18E9">
        <w:rPr>
          <w:rFonts w:eastAsiaTheme="minorHAnsi"/>
          <w:b/>
          <w:bCs/>
        </w:rPr>
        <w:t xml:space="preserve"> </w:t>
      </w:r>
      <w:r>
        <w:rPr>
          <w:rFonts w:eastAsiaTheme="minorHAnsi"/>
          <w:b/>
          <w:bCs/>
        </w:rPr>
        <w:t>2</w:t>
      </w:r>
      <w:r w:rsidR="000A63EE">
        <w:rPr>
          <w:rFonts w:eastAsiaTheme="minorHAnsi"/>
          <w:b/>
          <w:bCs/>
        </w:rPr>
        <w:t>:</w:t>
      </w:r>
      <w:r>
        <w:rPr>
          <w:rFonts w:eastAsiaTheme="minorHAnsi"/>
          <w:b/>
          <w:bCs/>
        </w:rPr>
        <w:t xml:space="preserve"> </w:t>
      </w:r>
      <w:r w:rsidR="000A63EE">
        <w:rPr>
          <w:rFonts w:eastAsiaTheme="minorHAnsi"/>
        </w:rPr>
        <w:t>Probalility Calculation</w:t>
      </w:r>
    </w:p>
    <w:p w14:paraId="2E53447E" w14:textId="77777777" w:rsidR="00633A95" w:rsidRDefault="00633A95" w:rsidP="00633A95">
      <w:pPr>
        <w:rPr>
          <w:rFonts w:eastAsiaTheme="minorEastAsia"/>
        </w:rPr>
      </w:pPr>
    </w:p>
    <w:p w14:paraId="75495BE1" w14:textId="3CD3B160" w:rsidR="00633A95" w:rsidRPr="00BC18E9" w:rsidRDefault="000A63EE" w:rsidP="00633A95">
      <w:pPr>
        <w:pStyle w:val="ListParagraph"/>
        <w:numPr>
          <w:ilvl w:val="0"/>
          <w:numId w:val="51"/>
        </w:numPr>
        <w:spacing w:line="360" w:lineRule="auto"/>
        <w:rPr>
          <w:rFonts w:eastAsiaTheme="minorEastAsia"/>
        </w:rPr>
      </w:pPr>
      <w:r w:rsidRPr="00BC18E9">
        <w:rPr>
          <w:rFonts w:eastAsiaTheme="minorEastAsia"/>
        </w:rPr>
        <w:t>Count the frequency of each unique daily demand value.</w:t>
      </w:r>
    </w:p>
    <w:p w14:paraId="2DBEC4AE" w14:textId="4CA53988" w:rsidR="00644E1E" w:rsidRDefault="000A63EE" w:rsidP="000A63EE">
      <w:pPr>
        <w:pStyle w:val="ListParagraph"/>
        <w:numPr>
          <w:ilvl w:val="0"/>
          <w:numId w:val="51"/>
        </w:numPr>
        <w:spacing w:line="360" w:lineRule="auto"/>
        <w:rPr>
          <w:rFonts w:eastAsiaTheme="minorEastAsia"/>
        </w:rPr>
      </w:pPr>
      <w:r w:rsidRPr="00BC18E9">
        <w:rPr>
          <w:rFonts w:eastAsiaTheme="minorEastAsia"/>
        </w:rPr>
        <w:t>Calculate the probability for</w:t>
      </w:r>
      <w:r>
        <w:rPr>
          <w:rFonts w:eastAsiaTheme="minorEastAsia"/>
        </w:rPr>
        <w:t xml:space="preserve"> each demand value:</w:t>
      </w:r>
    </w:p>
    <w:p w14:paraId="4746938D" w14:textId="77777777" w:rsidR="000A63EE" w:rsidRDefault="000A63EE" w:rsidP="000A63EE">
      <w:pPr>
        <w:pStyle w:val="ListParagraph"/>
        <w:spacing w:line="360" w:lineRule="auto"/>
        <w:rPr>
          <w:rFonts w:eastAsiaTheme="minorEastAsia"/>
        </w:rPr>
      </w:pPr>
    </w:p>
    <w:p w14:paraId="127924EE" w14:textId="6AC5253C" w:rsidR="000A63EE" w:rsidRPr="000A63EE" w:rsidRDefault="000A63EE" w:rsidP="00255A86">
      <w:pPr>
        <w:keepNext/>
        <w:spacing w:line="360" w:lineRule="auto"/>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Frequency of x</m:t>
              </m:r>
            </m:num>
            <m:den>
              <m:r>
                <w:rPr>
                  <w:rFonts w:ascii="Cambria Math" w:eastAsiaTheme="minorEastAsia" w:hAnsi="Cambria Math"/>
                </w:rPr>
                <m:t>Total number of days</m:t>
              </m:r>
            </m:den>
          </m:f>
        </m:oMath>
      </m:oMathPara>
    </w:p>
    <w:p w14:paraId="6E1CB9DD" w14:textId="0A63BE95" w:rsidR="00912050" w:rsidRDefault="00255A86" w:rsidP="00255A86">
      <w:pPr>
        <w:pStyle w:val="Caption"/>
        <w:jc w:val="right"/>
        <w:rPr>
          <w:b/>
          <w:bCs/>
          <w:lang w:val="en-US"/>
        </w:rPr>
      </w:pPr>
      <w:r>
        <w:t xml:space="preserve">(3.1) </w:t>
      </w:r>
    </w:p>
    <w:p w14:paraId="74799BCA" w14:textId="77777777" w:rsidR="0026777B" w:rsidRDefault="0026777B" w:rsidP="00F5364E">
      <w:pPr>
        <w:spacing w:line="360" w:lineRule="auto"/>
        <w:jc w:val="both"/>
        <w:rPr>
          <w:b/>
          <w:bCs/>
        </w:rPr>
      </w:pPr>
    </w:p>
    <w:p w14:paraId="443444FC" w14:textId="77777777" w:rsidR="0026777B" w:rsidRDefault="0026777B" w:rsidP="00F5364E">
      <w:pPr>
        <w:spacing w:line="360" w:lineRule="auto"/>
        <w:jc w:val="both"/>
        <w:rPr>
          <w:b/>
          <w:bCs/>
        </w:rPr>
      </w:pPr>
    </w:p>
    <w:p w14:paraId="019F495F" w14:textId="785A8885" w:rsidR="00912050" w:rsidRDefault="000A63EE" w:rsidP="00F5364E">
      <w:pPr>
        <w:spacing w:line="360" w:lineRule="auto"/>
        <w:jc w:val="both"/>
      </w:pPr>
      <w:r>
        <w:rPr>
          <w:b/>
          <w:bCs/>
        </w:rPr>
        <w:t>Step</w:t>
      </w:r>
      <w:r w:rsidR="00BC18E9">
        <w:rPr>
          <w:b/>
          <w:bCs/>
        </w:rPr>
        <w:t xml:space="preserve"> </w:t>
      </w:r>
      <w:r>
        <w:rPr>
          <w:b/>
          <w:bCs/>
        </w:rPr>
        <w:t>3:</w:t>
      </w:r>
      <w:r>
        <w:t xml:space="preserve"> Statistical Analysis</w:t>
      </w:r>
    </w:p>
    <w:p w14:paraId="22295AE5" w14:textId="2DCED5F3" w:rsidR="00255A86" w:rsidRDefault="00255A86" w:rsidP="00BC18E9">
      <w:pPr>
        <w:pStyle w:val="ListParagraph"/>
        <w:numPr>
          <w:ilvl w:val="0"/>
          <w:numId w:val="52"/>
        </w:numPr>
        <w:spacing w:line="360" w:lineRule="auto"/>
        <w:jc w:val="both"/>
      </w:pPr>
      <w:r>
        <w:t>Calculate the mean (average) daily demand (</w:t>
      </w:r>
      <m:oMath>
        <m:r>
          <w:rPr>
            <w:rFonts w:ascii="Cambria Math" w:hAnsi="Cambria Math"/>
          </w:rPr>
          <m:t>μ)</m:t>
        </m:r>
      </m:oMath>
      <w:r>
        <w:t xml:space="preserve"> :</w:t>
      </w:r>
    </w:p>
    <w:p w14:paraId="2BCA41F1" w14:textId="77777777" w:rsidR="00255A86" w:rsidRDefault="00255A86" w:rsidP="00F5364E">
      <w:pPr>
        <w:spacing w:line="360" w:lineRule="auto"/>
        <w:jc w:val="both"/>
      </w:pPr>
    </w:p>
    <w:p w14:paraId="60E64AE1" w14:textId="1664FCCC" w:rsidR="00255A86" w:rsidRDefault="00255A86" w:rsidP="00255A86">
      <w:pPr>
        <w:keepNext/>
        <w:spacing w:line="360" w:lineRule="auto"/>
        <w:jc w:val="both"/>
      </w:pPr>
      <m:oMathPara>
        <m:oMath>
          <m:r>
            <w:rPr>
              <w:rFonts w:ascii="Cambria Math" w:hAnsi="Cambria Math"/>
            </w:rPr>
            <m:t xml:space="preserve">μ= </m:t>
          </m:r>
          <m:nary>
            <m:naryPr>
              <m:chr m:val="∑"/>
              <m:limLoc m:val="undOvr"/>
              <m:supHide m:val="1"/>
              <m:ctrlPr>
                <w:rPr>
                  <w:rFonts w:ascii="Cambria Math" w:hAnsi="Cambria Math"/>
                  <w:i/>
                </w:rPr>
              </m:ctrlPr>
            </m:naryPr>
            <m:sub>
              <m:r>
                <w:rPr>
                  <w:rFonts w:ascii="Cambria Math" w:hAnsi="Cambria Math"/>
                </w:rPr>
                <m:t>x</m:t>
              </m:r>
            </m:sub>
            <m:sup/>
            <m:e>
              <m:r>
                <w:rPr>
                  <w:rFonts w:ascii="Cambria Math" w:hAnsi="Cambria Math"/>
                </w:rPr>
                <m:t>x</m:t>
              </m:r>
            </m:e>
          </m:nary>
          <m:r>
            <w:rPr>
              <w:rFonts w:ascii="Cambria Math" w:hAnsi="Cambria Math"/>
            </w:rPr>
            <m:t xml:space="preserve"> ⋅P(x)</m:t>
          </m:r>
        </m:oMath>
      </m:oMathPara>
    </w:p>
    <w:p w14:paraId="7AAA7704" w14:textId="639D0CF9" w:rsidR="00255A86" w:rsidRDefault="00255A86" w:rsidP="00255A86">
      <w:pPr>
        <w:pStyle w:val="Caption"/>
        <w:jc w:val="right"/>
      </w:pPr>
      <w:r>
        <w:t xml:space="preserve">(3.2) </w:t>
      </w:r>
    </w:p>
    <w:p w14:paraId="62517520" w14:textId="7BE17CF8" w:rsidR="006535BF" w:rsidRDefault="00255A86" w:rsidP="00BC18E9">
      <w:pPr>
        <w:pStyle w:val="ListParagraph"/>
        <w:numPr>
          <w:ilvl w:val="0"/>
          <w:numId w:val="52"/>
        </w:numPr>
        <w:spacing w:line="360" w:lineRule="auto"/>
        <w:jc w:val="both"/>
      </w:pPr>
      <w:r>
        <w:t xml:space="preserve">Calculate the standard deviation </w:t>
      </w:r>
      <m:oMath>
        <m:r>
          <w:rPr>
            <w:rFonts w:ascii="Cambria Math" w:hAnsi="Cambria Math"/>
          </w:rPr>
          <m:t>(SD)</m:t>
        </m:r>
      </m:oMath>
      <w:r w:rsidR="006535BF">
        <w:t xml:space="preserve"> of daily demand </w:t>
      </w:r>
      <m:oMath>
        <m:r>
          <w:rPr>
            <w:rFonts w:ascii="Cambria Math" w:hAnsi="Cambria Math"/>
          </w:rPr>
          <m:t>(σ)</m:t>
        </m:r>
      </m:oMath>
      <w:r w:rsidR="00BC18E9">
        <w:t>:</w:t>
      </w:r>
    </w:p>
    <w:p w14:paraId="21C4328D" w14:textId="77777777" w:rsidR="00BC18E9" w:rsidRDefault="00BC18E9" w:rsidP="00F5364E">
      <w:pPr>
        <w:spacing w:line="360" w:lineRule="auto"/>
        <w:jc w:val="both"/>
      </w:pPr>
    </w:p>
    <w:p w14:paraId="6584EDF4" w14:textId="3D8CEC49" w:rsidR="00255A86" w:rsidRDefault="00255A86" w:rsidP="00BC18E9">
      <w:pPr>
        <w:keepNext/>
        <w:spacing w:line="360" w:lineRule="auto"/>
        <w:jc w:val="both"/>
      </w:pPr>
      <m:oMathPara>
        <m:oMath>
          <m:r>
            <w:rPr>
              <w:rFonts w:ascii="Cambria Math" w:hAnsi="Cambria Math"/>
            </w:rPr>
            <m:t xml:space="preserve">σ= </m:t>
          </m:r>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m:t>
                  </m:r>
                </m:sub>
                <m:sup/>
                <m:e>
                  <m:sSup>
                    <m:sSupPr>
                      <m:ctrlPr>
                        <w:rPr>
                          <w:rFonts w:ascii="Cambria Math" w:hAnsi="Cambria Math"/>
                          <w:i/>
                        </w:rPr>
                      </m:ctrlPr>
                    </m:sSupPr>
                    <m:e>
                      <m:r>
                        <w:rPr>
                          <w:rFonts w:ascii="Cambria Math" w:hAnsi="Cambria Math"/>
                        </w:rPr>
                        <m:t>(x- μ)</m:t>
                      </m:r>
                    </m:e>
                    <m:sup>
                      <m:r>
                        <w:rPr>
                          <w:rFonts w:ascii="Cambria Math" w:hAnsi="Cambria Math"/>
                        </w:rPr>
                        <m:t>2</m:t>
                      </m:r>
                    </m:sup>
                  </m:sSup>
                  <m:r>
                    <w:rPr>
                      <w:rFonts w:ascii="Cambria Math" w:hAnsi="Cambria Math"/>
                    </w:rPr>
                    <m:t>⋅P(x)</m:t>
                  </m:r>
                </m:e>
              </m:nary>
            </m:e>
          </m:rad>
        </m:oMath>
      </m:oMathPara>
    </w:p>
    <w:p w14:paraId="7F14411C" w14:textId="22B6CE07" w:rsidR="00255A86" w:rsidRDefault="00BC18E9" w:rsidP="00BC18E9">
      <w:pPr>
        <w:pStyle w:val="Caption"/>
        <w:jc w:val="right"/>
      </w:pPr>
      <w:r>
        <w:t xml:space="preserve">(3.3) </w:t>
      </w:r>
    </w:p>
    <w:p w14:paraId="14983AEE" w14:textId="77777777" w:rsidR="00BC18E9" w:rsidRDefault="00BC18E9" w:rsidP="0019783F">
      <w:pPr>
        <w:spacing w:line="360" w:lineRule="auto"/>
      </w:pPr>
    </w:p>
    <w:p w14:paraId="7CD9E803" w14:textId="4C945AB6" w:rsidR="00BC18E9" w:rsidRDefault="00BC18E9" w:rsidP="0019783F">
      <w:pPr>
        <w:spacing w:line="360" w:lineRule="auto"/>
        <w:rPr>
          <w:lang w:val="en-US"/>
        </w:rPr>
      </w:pPr>
      <w:r w:rsidRPr="00BC18E9">
        <w:rPr>
          <w:b/>
          <w:bCs/>
        </w:rPr>
        <w:t>Step 4</w:t>
      </w:r>
      <w:r w:rsidRPr="00BC18E9">
        <w:rPr>
          <w:b/>
          <w:bCs/>
          <w:lang w:val="en-US"/>
        </w:rPr>
        <w:t>:</w:t>
      </w:r>
      <w:r>
        <w:rPr>
          <w:lang w:val="en-US"/>
        </w:rPr>
        <w:t xml:space="preserve"> Demand During Lead Time</w:t>
      </w:r>
      <w:r w:rsidR="0019783F">
        <w:rPr>
          <w:lang w:val="en-US"/>
        </w:rPr>
        <w:t xml:space="preserve"> </w:t>
      </w:r>
      <w:r w:rsidR="00610F25">
        <w:rPr>
          <w:lang w:val="en-US"/>
        </w:rPr>
        <w:t>and Expected Shortage Calculation</w:t>
      </w:r>
    </w:p>
    <w:p w14:paraId="547C5889" w14:textId="0AB19AC9" w:rsidR="00BC18E9" w:rsidRDefault="0019783F" w:rsidP="00114CEB">
      <w:pPr>
        <w:spacing w:line="360" w:lineRule="auto"/>
        <w:ind w:firstLine="720"/>
        <w:rPr>
          <w:lang w:val="en-US"/>
        </w:rPr>
      </w:pPr>
      <w:r>
        <w:rPr>
          <w:lang w:val="en-US"/>
        </w:rPr>
        <w:t xml:space="preserve">To accurately estimate the </w:t>
      </w:r>
      <w:r w:rsidR="00114CEB">
        <w:rPr>
          <w:lang w:val="en-US"/>
        </w:rPr>
        <w:t>probability distribution of total demand during the lead time</w:t>
      </w:r>
      <w:r w:rsidR="00D42F36">
        <w:rPr>
          <w:lang w:val="en-US"/>
        </w:rPr>
        <w:t xml:space="preserve"> and expected shortage</w:t>
      </w:r>
      <w:r w:rsidR="00114CEB">
        <w:rPr>
          <w:lang w:val="en-US"/>
        </w:rPr>
        <w:t>, the following systematic procedure was implemented in Microsoft Excel:</w:t>
      </w:r>
    </w:p>
    <w:p w14:paraId="50B63A1F" w14:textId="6246243A" w:rsidR="00114CEB" w:rsidRDefault="00114CEB" w:rsidP="0019783F">
      <w:pPr>
        <w:spacing w:line="360" w:lineRule="auto"/>
        <w:rPr>
          <w:lang w:val="en-US"/>
        </w:rPr>
      </w:pPr>
    </w:p>
    <w:p w14:paraId="285A1973" w14:textId="77777777" w:rsidR="0019783F" w:rsidRDefault="0019783F" w:rsidP="00BC18E9">
      <w:pPr>
        <w:rPr>
          <w:lang w:val="en-US"/>
        </w:rPr>
      </w:pPr>
    </w:p>
    <w:p w14:paraId="4238510D" w14:textId="593764E3" w:rsidR="0019783F" w:rsidRPr="0019783F" w:rsidRDefault="0019783F" w:rsidP="003A6C96">
      <w:pPr>
        <w:spacing w:line="360" w:lineRule="auto"/>
        <w:rPr>
          <w:b/>
          <w:bCs/>
          <w:lang w:val="en-US"/>
        </w:rPr>
      </w:pPr>
      <w:r w:rsidRPr="0019783F">
        <w:rPr>
          <w:b/>
          <w:bCs/>
          <w:lang w:val="en-US"/>
        </w:rPr>
        <w:t xml:space="preserve">4.1 Generate All Possible Demand </w:t>
      </w:r>
      <w:r w:rsidR="00114CEB">
        <w:rPr>
          <w:b/>
          <w:bCs/>
          <w:lang w:val="en-US"/>
        </w:rPr>
        <w:t>Combinations During Lead Time</w:t>
      </w:r>
    </w:p>
    <w:p w14:paraId="094BF560" w14:textId="3E3D2CEE" w:rsidR="00BC18E9" w:rsidRDefault="00114CEB" w:rsidP="003A6C96">
      <w:pPr>
        <w:spacing w:line="360" w:lineRule="auto"/>
        <w:rPr>
          <w:lang w:val="en-US"/>
        </w:rPr>
      </w:pPr>
      <w:r>
        <w:rPr>
          <w:lang w:val="en-US"/>
        </w:rPr>
        <w:t xml:space="preserve">For a lead time of two days, all possible combinations of daily demand values are generated by pairing each possible value for Day 1 with each possible value for Day </w:t>
      </w:r>
      <w:r>
        <w:rPr>
          <w:lang w:val="en-US"/>
        </w:rPr>
        <w:lastRenderedPageBreak/>
        <w:t>2. The total demand for each combination is calculated as the sum of Day 1 and Day 2 demands.</w:t>
      </w:r>
    </w:p>
    <w:p w14:paraId="4C0503CF" w14:textId="77777777" w:rsidR="00114CEB" w:rsidRDefault="00114CEB" w:rsidP="003A6C96">
      <w:pPr>
        <w:spacing w:line="360" w:lineRule="auto"/>
        <w:rPr>
          <w:lang w:val="en-US"/>
        </w:rPr>
      </w:pPr>
    </w:p>
    <w:p w14:paraId="1C1F3C3D" w14:textId="0B0924F9" w:rsidR="00114CEB" w:rsidRPr="00114CEB" w:rsidRDefault="00114CEB" w:rsidP="003A6C96">
      <w:pPr>
        <w:spacing w:line="360" w:lineRule="auto"/>
        <w:rPr>
          <w:b/>
          <w:bCs/>
          <w:lang w:val="en-US"/>
        </w:rPr>
      </w:pPr>
      <w:r w:rsidRPr="00114CEB">
        <w:rPr>
          <w:b/>
          <w:bCs/>
          <w:lang w:val="en-US"/>
        </w:rPr>
        <w:t>4.2 Calculation of Joint Probability for Each Combination</w:t>
      </w:r>
    </w:p>
    <w:p w14:paraId="66123F94" w14:textId="7B26AE45" w:rsidR="00114CEB" w:rsidRDefault="00114CEB" w:rsidP="003A6C96">
      <w:pPr>
        <w:spacing w:line="360" w:lineRule="auto"/>
        <w:ind w:firstLine="720"/>
        <w:rPr>
          <w:lang w:val="en-US"/>
        </w:rPr>
      </w:pPr>
      <w:r>
        <w:rPr>
          <w:lang w:val="en-US"/>
        </w:rPr>
        <w:t>For each pair of daily demands, the probability of observing that specific combination is computed. This is achieved by referencing the historical probability of each daily demand value (using the VLOOKUP function in Excel) and multiply</w:t>
      </w:r>
      <w:r w:rsidR="003A6C96">
        <w:rPr>
          <w:lang w:val="en-US"/>
        </w:rPr>
        <w:t>ing the probability for Day 1 and Day 2, under the assumption that daily demands are independent.</w:t>
      </w:r>
    </w:p>
    <w:p w14:paraId="1A46D5CB" w14:textId="77777777" w:rsidR="003A6C96" w:rsidRDefault="003A6C96" w:rsidP="003A6C96">
      <w:pPr>
        <w:spacing w:line="360" w:lineRule="auto"/>
        <w:rPr>
          <w:lang w:val="en-US"/>
        </w:rPr>
      </w:pPr>
    </w:p>
    <w:p w14:paraId="2B05923C" w14:textId="3EBA013B" w:rsidR="003A6C96" w:rsidRDefault="003A6C96" w:rsidP="003A6C96">
      <w:pPr>
        <w:keepNext/>
        <w:spacing w:line="360" w:lineRule="auto"/>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Total demand=x</m:t>
              </m:r>
            </m:e>
          </m:d>
          <m:r>
            <w:rPr>
              <w:rFonts w:ascii="Cambria Math" w:hAnsi="Cambria Math"/>
              <w:lang w:val="en-US"/>
            </w:rPr>
            <m:t>=P</m:t>
          </m:r>
          <m:d>
            <m:dPr>
              <m:ctrlPr>
                <w:rPr>
                  <w:rFonts w:ascii="Cambria Math" w:hAnsi="Cambria Math"/>
                  <w:i/>
                  <w:lang w:val="en-US"/>
                </w:rPr>
              </m:ctrlPr>
            </m:dPr>
            <m:e>
              <m:r>
                <w:rPr>
                  <w:rFonts w:ascii="Cambria Math" w:hAnsi="Cambria Math"/>
                  <w:lang w:val="en-US"/>
                </w:rPr>
                <m:t>Day 1=</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e>
          </m:d>
          <m:r>
            <w:rPr>
              <w:rFonts w:ascii="Cambria Math" w:hAnsi="Cambria Math"/>
              <w:lang w:val="en-US"/>
            </w:rPr>
            <m:t xml:space="preserve">× P(Day 2= </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r>
            <w:rPr>
              <w:rFonts w:ascii="Cambria Math" w:hAnsi="Cambria Math"/>
              <w:lang w:val="en-US"/>
            </w:rPr>
            <m:t>)</m:t>
          </m:r>
        </m:oMath>
      </m:oMathPara>
    </w:p>
    <w:p w14:paraId="79ACB4B1" w14:textId="4E39C1BE" w:rsidR="003A6C96" w:rsidRDefault="003A6C96" w:rsidP="003A6C96">
      <w:pPr>
        <w:pStyle w:val="Caption"/>
        <w:jc w:val="right"/>
        <w:rPr>
          <w:lang w:val="en-US"/>
        </w:rPr>
      </w:pPr>
      <w:r>
        <w:t xml:space="preserve">(3.4) </w:t>
      </w:r>
    </w:p>
    <w:p w14:paraId="2723AD90" w14:textId="77777777" w:rsidR="00BC18E9" w:rsidRDefault="00BC18E9" w:rsidP="00BC18E9">
      <w:pPr>
        <w:rPr>
          <w:lang w:val="en-US"/>
        </w:rPr>
      </w:pPr>
    </w:p>
    <w:p w14:paraId="37065BF4" w14:textId="77777777" w:rsidR="00BC18E9" w:rsidRDefault="00BC18E9" w:rsidP="00BC18E9">
      <w:pPr>
        <w:rPr>
          <w:lang w:val="en-US"/>
        </w:rPr>
      </w:pPr>
    </w:p>
    <w:p w14:paraId="2CB61842" w14:textId="1FE20CF1" w:rsidR="00BC18E9" w:rsidRDefault="00BC18E9" w:rsidP="00BC18E9">
      <w:pPr>
        <w:rPr>
          <w:lang w:val="en-US"/>
        </w:rPr>
      </w:pPr>
    </w:p>
    <w:p w14:paraId="424AE5D6" w14:textId="77777777" w:rsidR="00BC18E9" w:rsidRPr="00BC18E9" w:rsidRDefault="00BC18E9" w:rsidP="00BC18E9">
      <w:pPr>
        <w:rPr>
          <w:lang w:val="en-US"/>
        </w:rPr>
      </w:pPr>
    </w:p>
    <w:p w14:paraId="294941ED" w14:textId="47528A78" w:rsidR="003A6C96" w:rsidRDefault="003A6C96" w:rsidP="00F5364E">
      <w:pPr>
        <w:spacing w:line="360" w:lineRule="auto"/>
        <w:jc w:val="both"/>
        <w:rPr>
          <w:b/>
          <w:bCs/>
        </w:rPr>
      </w:pPr>
      <w:r>
        <w:rPr>
          <w:b/>
          <w:bCs/>
        </w:rPr>
        <w:t>4.3 Aggregation and Summation of Probabilites for Unique Total Demands</w:t>
      </w:r>
    </w:p>
    <w:p w14:paraId="6E0F7576" w14:textId="7AF8031E" w:rsidR="003A6C96" w:rsidRDefault="003A6C96" w:rsidP="0026777B">
      <w:pPr>
        <w:spacing w:line="360" w:lineRule="auto"/>
        <w:ind w:firstLine="720"/>
        <w:jc w:val="both"/>
      </w:pPr>
      <w:r w:rsidRPr="003A6C96">
        <w:t xml:space="preserve">After all combinations and their joint </w:t>
      </w:r>
      <w:r>
        <w:t xml:space="preserve"> probabilites are listed, duplicate total demand values are removed. For each unique total demand during lead time, the probabilities of all combinations resulting in that total are summed using SUMIF function. This yields the probability mass (PMF) for total demand during lead time. The sum of all probabilities is verified to be qual to 1,ensuring a valid proba</w:t>
      </w:r>
      <w:r w:rsidR="0026777B">
        <w:t>bility distribution.</w:t>
      </w:r>
    </w:p>
    <w:p w14:paraId="6A65B593" w14:textId="77777777" w:rsidR="0026777B" w:rsidRDefault="0026777B" w:rsidP="00F5364E">
      <w:pPr>
        <w:spacing w:line="360" w:lineRule="auto"/>
        <w:jc w:val="both"/>
      </w:pPr>
    </w:p>
    <w:p w14:paraId="551BD736" w14:textId="7F90E0F9" w:rsidR="0026777B" w:rsidRPr="0026777B" w:rsidRDefault="0026777B" w:rsidP="00F5364E">
      <w:pPr>
        <w:spacing w:line="360" w:lineRule="auto"/>
        <w:jc w:val="both"/>
        <w:rPr>
          <w:b/>
          <w:bCs/>
        </w:rPr>
      </w:pPr>
      <w:r w:rsidRPr="0026777B">
        <w:rPr>
          <w:b/>
          <w:bCs/>
        </w:rPr>
        <w:t>4.4 Sorting and Preparation for Service Level Analysis</w:t>
      </w:r>
    </w:p>
    <w:p w14:paraId="6193E355" w14:textId="22613EC7" w:rsidR="003A6C96" w:rsidRDefault="0026777B" w:rsidP="0026777B">
      <w:pPr>
        <w:spacing w:line="360" w:lineRule="auto"/>
        <w:ind w:firstLine="720"/>
        <w:jc w:val="both"/>
      </w:pPr>
      <w:r>
        <w:t>The unique total demand values are sorted in ascending order. The cumulative probability for each demand value is calculated, enabling the determination of cycle service level (CSL) for any candidate reorder point.</w:t>
      </w:r>
    </w:p>
    <w:p w14:paraId="4251E017" w14:textId="77777777" w:rsidR="0026777B" w:rsidRDefault="0026777B" w:rsidP="0026777B">
      <w:pPr>
        <w:spacing w:line="360" w:lineRule="auto"/>
        <w:ind w:firstLine="720"/>
        <w:jc w:val="both"/>
      </w:pPr>
    </w:p>
    <w:p w14:paraId="58F82282" w14:textId="296E0C74" w:rsidR="0026777B" w:rsidRPr="0026777B" w:rsidRDefault="0026777B" w:rsidP="0026777B">
      <w:pPr>
        <w:keepNext/>
        <w:spacing w:line="360" w:lineRule="auto"/>
        <w:ind w:firstLine="720"/>
        <w:jc w:val="both"/>
      </w:pPr>
      <m:oMathPara>
        <m:oMath>
          <m:r>
            <w:rPr>
              <w:rFonts w:ascii="Cambria Math" w:hAnsi="Cambria Math"/>
            </w:rPr>
            <m:t xml:space="preserve">CSL= </m:t>
          </m:r>
          <m:nary>
            <m:naryPr>
              <m:chr m:val="∑"/>
              <m:limLoc m:val="undOvr"/>
              <m:supHide m:val="1"/>
              <m:ctrlPr>
                <w:rPr>
                  <w:rFonts w:ascii="Cambria Math" w:hAnsi="Cambria Math"/>
                  <w:i/>
                </w:rPr>
              </m:ctrlPr>
            </m:naryPr>
            <m:sub>
              <m:r>
                <w:rPr>
                  <w:rFonts w:ascii="Cambria Math" w:hAnsi="Cambria Math"/>
                </w:rPr>
                <m:t>x ≤R</m:t>
              </m:r>
            </m:sub>
            <m:sup/>
            <m:e>
              <m:r>
                <w:rPr>
                  <w:rFonts w:ascii="Cambria Math" w:hAnsi="Cambria Math"/>
                </w:rPr>
                <m:t>P(x)</m:t>
              </m:r>
            </m:e>
          </m:nary>
        </m:oMath>
      </m:oMathPara>
    </w:p>
    <w:p w14:paraId="6CBECBB9" w14:textId="192C1C53" w:rsidR="003A6C96" w:rsidRDefault="0026777B" w:rsidP="0026777B">
      <w:pPr>
        <w:pStyle w:val="Caption"/>
        <w:jc w:val="right"/>
        <w:rPr>
          <w:b/>
          <w:bCs/>
        </w:rPr>
      </w:pPr>
      <w:r>
        <w:t xml:space="preserve">(3.5) </w:t>
      </w:r>
    </w:p>
    <w:p w14:paraId="34EAE9CD" w14:textId="77777777" w:rsidR="003A6C96" w:rsidRDefault="003A6C96" w:rsidP="00F5364E">
      <w:pPr>
        <w:spacing w:line="360" w:lineRule="auto"/>
        <w:jc w:val="both"/>
        <w:rPr>
          <w:b/>
          <w:bCs/>
        </w:rPr>
      </w:pPr>
    </w:p>
    <w:p w14:paraId="3ED5FA5C" w14:textId="3E5972FB" w:rsidR="003A6C96" w:rsidRDefault="00610F25" w:rsidP="00F5364E">
      <w:pPr>
        <w:spacing w:line="360" w:lineRule="auto"/>
        <w:jc w:val="both"/>
      </w:pPr>
      <w:r>
        <w:lastRenderedPageBreak/>
        <w:t>This structured approach allows for precise modeling of demand uncertainty during the lead time, which is essential for accurate service level calculation and cost optimization in the base-stock inventory policy.</w:t>
      </w:r>
    </w:p>
    <w:p w14:paraId="04354315" w14:textId="77777777" w:rsidR="00610F25" w:rsidRDefault="00610F25" w:rsidP="00F5364E">
      <w:pPr>
        <w:spacing w:line="360" w:lineRule="auto"/>
        <w:jc w:val="both"/>
      </w:pPr>
    </w:p>
    <w:p w14:paraId="5F863E78" w14:textId="28AD626A" w:rsidR="00610F25" w:rsidRPr="004F6C35" w:rsidRDefault="00610F25" w:rsidP="00F5364E">
      <w:pPr>
        <w:spacing w:line="360" w:lineRule="auto"/>
        <w:jc w:val="both"/>
        <w:rPr>
          <w:b/>
          <w:bCs/>
        </w:rPr>
      </w:pPr>
      <w:r w:rsidRPr="004F6C35">
        <w:rPr>
          <w:b/>
          <w:bCs/>
        </w:rPr>
        <w:t>4.5 Calculate Expected Short</w:t>
      </w:r>
      <w:r w:rsidR="003C0642" w:rsidRPr="004F6C35">
        <w:rPr>
          <w:b/>
          <w:bCs/>
        </w:rPr>
        <w:t>age</w:t>
      </w:r>
    </w:p>
    <w:p w14:paraId="071DA70C" w14:textId="7543B2F7" w:rsidR="004F6C35" w:rsidRDefault="004F6C35" w:rsidP="004F6C35">
      <w:pPr>
        <w:spacing w:line="360" w:lineRule="auto"/>
        <w:ind w:firstLine="720"/>
        <w:jc w:val="both"/>
      </w:pPr>
      <w:r>
        <w:t xml:space="preserve">For a given reoder point </w:t>
      </w:r>
      <m:oMath>
        <m:r>
          <w:rPr>
            <w:rFonts w:ascii="Cambria Math" w:hAnsi="Cambria Math"/>
          </w:rPr>
          <m:t>R</m:t>
        </m:r>
      </m:oMath>
      <w:r>
        <w:t xml:space="preserve"> , the expected shortage </w:t>
      </w:r>
      <m:oMath>
        <m:r>
          <w:rPr>
            <w:rFonts w:ascii="Cambria Math" w:hAnsi="Cambria Math"/>
          </w:rPr>
          <m:t>E(S)</m:t>
        </m:r>
      </m:oMath>
      <w:r>
        <w:t xml:space="preserve"> is calculated as follows:</w:t>
      </w:r>
    </w:p>
    <w:p w14:paraId="435E7B92" w14:textId="77777777" w:rsidR="004F6C35" w:rsidRDefault="004F6C35" w:rsidP="00F5364E">
      <w:pPr>
        <w:spacing w:line="360" w:lineRule="auto"/>
        <w:jc w:val="both"/>
      </w:pPr>
    </w:p>
    <w:p w14:paraId="15DC56A3" w14:textId="420CB08C" w:rsidR="004F6C35" w:rsidRDefault="004F6C35" w:rsidP="004F6C35">
      <w:pPr>
        <w:keepNext/>
        <w:spacing w:line="360" w:lineRule="auto"/>
        <w:jc w:val="both"/>
      </w:pPr>
      <m:oMathPara>
        <m:oMath>
          <m:r>
            <w:rPr>
              <w:rFonts w:ascii="Cambria Math" w:hAnsi="Cambria Math"/>
            </w:rPr>
            <m:t>E</m:t>
          </m:r>
          <m:d>
            <m:dPr>
              <m:ctrlPr>
                <w:rPr>
                  <w:rFonts w:ascii="Cambria Math" w:hAnsi="Cambria Math"/>
                  <w:i/>
                </w:rPr>
              </m:ctrlPr>
            </m:dPr>
            <m:e>
              <m:r>
                <w:rPr>
                  <w:rFonts w:ascii="Cambria Math" w:hAnsi="Cambria Math"/>
                </w:rPr>
                <m:t>S</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x=R+1</m:t>
              </m:r>
            </m:sub>
            <m:sup>
              <m:sSub>
                <m:sSubPr>
                  <m:ctrlPr>
                    <w:rPr>
                      <w:rFonts w:ascii="Cambria Math" w:hAnsi="Cambria Math"/>
                      <w:i/>
                    </w:rPr>
                  </m:ctrlPr>
                </m:sSubPr>
                <m:e>
                  <m:r>
                    <w:rPr>
                      <w:rFonts w:ascii="Cambria Math" w:hAnsi="Cambria Math"/>
                    </w:rPr>
                    <m:t>x</m:t>
                  </m:r>
                </m:e>
                <m:sub>
                  <m:r>
                    <w:rPr>
                      <w:rFonts w:ascii="Cambria Math" w:hAnsi="Cambria Math"/>
                    </w:rPr>
                    <m:t>max</m:t>
                  </m:r>
                </m:sub>
              </m:sSub>
            </m:sup>
            <m:e>
              <m:d>
                <m:dPr>
                  <m:ctrlPr>
                    <w:rPr>
                      <w:rFonts w:ascii="Cambria Math" w:hAnsi="Cambria Math"/>
                      <w:i/>
                    </w:rPr>
                  </m:ctrlPr>
                </m:dPr>
                <m:e>
                  <m:r>
                    <w:rPr>
                      <w:rFonts w:ascii="Cambria Math" w:hAnsi="Cambria Math"/>
                    </w:rPr>
                    <m:t>x-R</m:t>
                  </m:r>
                </m:e>
              </m:d>
              <m:r>
                <w:rPr>
                  <w:rFonts w:ascii="Cambria Math" w:hAnsi="Cambria Math"/>
                </w:rPr>
                <m:t xml:space="preserve"> </m:t>
              </m:r>
            </m:e>
          </m:nary>
          <m:r>
            <w:rPr>
              <w:rFonts w:ascii="Cambria Math" w:hAnsi="Cambria Math"/>
            </w:rPr>
            <m:t>⋅P(x)</m:t>
          </m:r>
        </m:oMath>
      </m:oMathPara>
    </w:p>
    <w:p w14:paraId="0A5FC32A" w14:textId="1B5EFB43" w:rsidR="004F6C35" w:rsidRPr="00610F25" w:rsidRDefault="004F6C35" w:rsidP="004F6C35">
      <w:pPr>
        <w:pStyle w:val="Caption"/>
        <w:jc w:val="right"/>
      </w:pPr>
      <w:r>
        <w:t>(3.5)</w:t>
      </w:r>
    </w:p>
    <w:p w14:paraId="6631DA69" w14:textId="77777777" w:rsidR="00610F25" w:rsidRDefault="00610F25" w:rsidP="00F5364E">
      <w:pPr>
        <w:spacing w:line="360" w:lineRule="auto"/>
        <w:jc w:val="both"/>
        <w:rPr>
          <w:b/>
          <w:bCs/>
        </w:rPr>
      </w:pPr>
    </w:p>
    <w:p w14:paraId="67FBEFD9" w14:textId="56D5C01C" w:rsidR="00610F25" w:rsidRDefault="00610F25" w:rsidP="00F5364E">
      <w:pPr>
        <w:spacing w:line="360" w:lineRule="auto"/>
        <w:jc w:val="both"/>
      </w:pPr>
    </w:p>
    <w:p w14:paraId="351E9AD0" w14:textId="00E0671C" w:rsidR="004F6C35" w:rsidRDefault="004F6C35" w:rsidP="00F5364E">
      <w:pPr>
        <w:spacing w:line="360" w:lineRule="auto"/>
        <w:jc w:val="both"/>
      </w:pPr>
      <w:r>
        <w:t>Where :</w:t>
      </w:r>
    </w:p>
    <w:p w14:paraId="0BE9AAC0" w14:textId="4559A9F4" w:rsidR="004F6C35" w:rsidRPr="00E32D8C" w:rsidRDefault="004F6C35" w:rsidP="004F6C35">
      <w:pPr>
        <w:pStyle w:val="ListParagraph"/>
        <w:numPr>
          <w:ilvl w:val="0"/>
          <w:numId w:val="49"/>
        </w:numPr>
        <w:spacing w:line="360" w:lineRule="auto"/>
        <w:jc w:val="both"/>
      </w:pPr>
      <m:oMath>
        <m:r>
          <w:rPr>
            <w:rFonts w:ascii="Cambria Math" w:hAnsi="Cambria Math"/>
          </w:rPr>
          <m:t>x</m:t>
        </m:r>
      </m:oMath>
      <w:r>
        <w:rPr>
          <w:rFonts w:eastAsiaTheme="minorEastAsia"/>
        </w:rPr>
        <w:t xml:space="preserve"> : Possible total demand during lead time.</w:t>
      </w:r>
    </w:p>
    <w:p w14:paraId="1E483D40" w14:textId="0C4766E3" w:rsidR="004F6C35" w:rsidRPr="00E32D8C" w:rsidRDefault="004F6C35" w:rsidP="004F6C35">
      <w:pPr>
        <w:pStyle w:val="ListParagraph"/>
        <w:numPr>
          <w:ilvl w:val="0"/>
          <w:numId w:val="49"/>
        </w:numPr>
        <w:spacing w:line="360" w:lineRule="auto"/>
        <w:jc w:val="both"/>
      </w:pPr>
      <m:oMath>
        <m:r>
          <w:rPr>
            <w:rFonts w:ascii="Cambria Math" w:hAnsi="Cambria Math"/>
          </w:rPr>
          <m:t>P(x)</m:t>
        </m:r>
      </m:oMath>
      <w:r>
        <w:rPr>
          <w:rFonts w:eastAsiaTheme="minorEastAsia"/>
        </w:rPr>
        <w:t xml:space="preserve"> : Probability of  </w:t>
      </w:r>
      <m:oMath>
        <m:r>
          <w:rPr>
            <w:rFonts w:ascii="Cambria Math" w:hAnsi="Cambria Math"/>
          </w:rPr>
          <m:t>x</m:t>
        </m:r>
      </m:oMath>
      <w:r>
        <w:rPr>
          <w:rFonts w:eastAsiaTheme="minorEastAsia"/>
        </w:rPr>
        <w:t xml:space="preserve"> units being demanded during lead time.</w:t>
      </w:r>
    </w:p>
    <w:p w14:paraId="54628E40" w14:textId="77777777" w:rsidR="004F6C35" w:rsidRPr="004F6C35" w:rsidRDefault="004F6C35" w:rsidP="004F6C35">
      <w:pPr>
        <w:pStyle w:val="ListParagraph"/>
        <w:numPr>
          <w:ilvl w:val="0"/>
          <w:numId w:val="49"/>
        </w:numPr>
        <w:spacing w:line="360" w:lineRule="auto"/>
        <w:jc w:val="both"/>
      </w:pPr>
      <m:oMath>
        <m:r>
          <w:rPr>
            <w:rFonts w:ascii="Cambria Math" w:hAnsi="Cambria Math"/>
          </w:rPr>
          <m:t>R</m:t>
        </m:r>
      </m:oMath>
      <w:r>
        <w:rPr>
          <w:rFonts w:eastAsiaTheme="minorEastAsia"/>
        </w:rPr>
        <w:t xml:space="preserve"> : Reorder point (the inventory level at which a new order is placed).</w:t>
      </w:r>
    </w:p>
    <w:p w14:paraId="5FE41262" w14:textId="4EB3A150" w:rsidR="004F6C35" w:rsidRPr="00E32D8C" w:rsidRDefault="00000000" w:rsidP="004F6C35">
      <w:pPr>
        <w:pStyle w:val="ListParagraph"/>
        <w:numPr>
          <w:ilvl w:val="0"/>
          <w:numId w:val="49"/>
        </w:numPr>
        <w:spacing w:line="360" w:lineRule="auto"/>
        <w:jc w:val="both"/>
      </w:pPr>
      <m:oMath>
        <m:sSub>
          <m:sSubPr>
            <m:ctrlPr>
              <w:rPr>
                <w:rFonts w:ascii="Cambria Math" w:hAnsi="Cambria Math"/>
                <w:i/>
              </w:rPr>
            </m:ctrlPr>
          </m:sSubPr>
          <m:e>
            <m:r>
              <w:rPr>
                <w:rFonts w:ascii="Cambria Math" w:hAnsi="Cambria Math"/>
              </w:rPr>
              <m:t>x</m:t>
            </m:r>
          </m:e>
          <m:sub>
            <m:r>
              <w:rPr>
                <w:rFonts w:ascii="Cambria Math" w:hAnsi="Cambria Math"/>
              </w:rPr>
              <m:t>max</m:t>
            </m:r>
          </m:sub>
        </m:sSub>
      </m:oMath>
      <w:r w:rsidR="004F6C35">
        <w:rPr>
          <w:rFonts w:eastAsiaTheme="minorEastAsia"/>
        </w:rPr>
        <w:t xml:space="preserve"> : The maximum possible total demand.</w:t>
      </w:r>
    </w:p>
    <w:p w14:paraId="25DC34FE" w14:textId="77777777" w:rsidR="004F6C35" w:rsidRPr="004F6C35" w:rsidRDefault="004F6C35" w:rsidP="00F5364E">
      <w:pPr>
        <w:spacing w:line="360" w:lineRule="auto"/>
        <w:jc w:val="both"/>
        <w:rPr>
          <w:lang w:val="en-US"/>
        </w:rPr>
      </w:pPr>
    </w:p>
    <w:p w14:paraId="30832F5C" w14:textId="213BAC6C" w:rsidR="00610F25" w:rsidRDefault="00610F25" w:rsidP="00F5364E">
      <w:pPr>
        <w:spacing w:line="360" w:lineRule="auto"/>
        <w:jc w:val="both"/>
        <w:rPr>
          <w:b/>
          <w:bCs/>
        </w:rPr>
      </w:pPr>
    </w:p>
    <w:p w14:paraId="65A3E84F" w14:textId="0DAC38AC" w:rsidR="00610F25" w:rsidRDefault="00233C51" w:rsidP="00F5364E">
      <w:pPr>
        <w:spacing w:line="360" w:lineRule="auto"/>
        <w:jc w:val="both"/>
        <w:rPr>
          <w:b/>
          <w:bCs/>
        </w:rPr>
      </w:pPr>
      <w:r>
        <w:rPr>
          <w:b/>
          <w:bCs/>
        </w:rPr>
        <w:t>3.5 Inventory Optimization Methodology for Lost Sales Model</w:t>
      </w:r>
    </w:p>
    <w:p w14:paraId="583B95D5" w14:textId="196F21B5" w:rsidR="00233C51" w:rsidRDefault="00233C51" w:rsidP="00F5364E">
      <w:pPr>
        <w:spacing w:line="360" w:lineRule="auto"/>
        <w:jc w:val="both"/>
      </w:pPr>
      <w:r>
        <w:t>The inventory optimization process was conducted through the following iterative steps,designed to minimize total annual cost considering a lost sales models:</w:t>
      </w:r>
    </w:p>
    <w:p w14:paraId="5FAEC345" w14:textId="77777777" w:rsidR="00233C51" w:rsidRDefault="00233C51" w:rsidP="00F5364E">
      <w:pPr>
        <w:spacing w:line="360" w:lineRule="auto"/>
        <w:jc w:val="both"/>
      </w:pPr>
    </w:p>
    <w:p w14:paraId="06AAE3CD" w14:textId="742E90F2" w:rsidR="00233C51" w:rsidRDefault="00233C51" w:rsidP="00F5364E">
      <w:pPr>
        <w:spacing w:line="360" w:lineRule="auto"/>
        <w:jc w:val="both"/>
      </w:pPr>
      <w:r>
        <w:t xml:space="preserve">Step 1: Initail Quantity Determination </w:t>
      </w:r>
      <m:oMath>
        <m:r>
          <w:rPr>
            <w:rFonts w:ascii="Cambria Math" w:hAnsi="Cambria Math"/>
          </w:rPr>
          <m:t>(EOQ)</m:t>
        </m:r>
      </m:oMath>
      <w:r>
        <w:t xml:space="preserve"> :</w:t>
      </w:r>
    </w:p>
    <w:p w14:paraId="55C88AD1" w14:textId="24EAD10A" w:rsidR="00233C51" w:rsidRPr="00233C51" w:rsidRDefault="00233C51" w:rsidP="00F5364E">
      <w:pPr>
        <w:spacing w:line="360" w:lineRule="auto"/>
        <w:jc w:val="both"/>
      </w:pPr>
      <w:r>
        <w:t xml:space="preserve">The </w:t>
      </w:r>
    </w:p>
    <w:p w14:paraId="07C1FA52" w14:textId="77777777" w:rsidR="00610F25" w:rsidRDefault="00610F25" w:rsidP="00F5364E">
      <w:pPr>
        <w:spacing w:line="360" w:lineRule="auto"/>
        <w:jc w:val="both"/>
        <w:rPr>
          <w:b/>
          <w:bCs/>
        </w:rPr>
      </w:pPr>
    </w:p>
    <w:p w14:paraId="7E725486" w14:textId="77777777" w:rsidR="00610F25" w:rsidRDefault="00610F25" w:rsidP="00F5364E">
      <w:pPr>
        <w:spacing w:line="360" w:lineRule="auto"/>
        <w:jc w:val="both"/>
        <w:rPr>
          <w:b/>
          <w:bCs/>
        </w:rPr>
      </w:pPr>
    </w:p>
    <w:p w14:paraId="393DFB82" w14:textId="77777777" w:rsidR="00610F25" w:rsidRDefault="00610F25" w:rsidP="00F5364E">
      <w:pPr>
        <w:spacing w:line="360" w:lineRule="auto"/>
        <w:jc w:val="both"/>
        <w:rPr>
          <w:b/>
          <w:bCs/>
        </w:rPr>
      </w:pPr>
    </w:p>
    <w:p w14:paraId="3882AA17" w14:textId="77777777" w:rsidR="00610F25" w:rsidRDefault="00610F25" w:rsidP="00F5364E">
      <w:pPr>
        <w:spacing w:line="360" w:lineRule="auto"/>
        <w:jc w:val="both"/>
        <w:rPr>
          <w:b/>
          <w:bCs/>
        </w:rPr>
      </w:pPr>
    </w:p>
    <w:p w14:paraId="586A28B0" w14:textId="77777777" w:rsidR="00F0584A" w:rsidRDefault="00F0584A" w:rsidP="00F0584A">
      <w:pPr>
        <w:pStyle w:val="ListParagraph"/>
        <w:spacing w:line="360" w:lineRule="auto"/>
        <w:jc w:val="both"/>
        <w:rPr>
          <w:rFonts w:cs="Times New Roman"/>
          <w:b/>
          <w:bCs/>
        </w:rPr>
      </w:pPr>
    </w:p>
    <w:p w14:paraId="5C331CD8" w14:textId="77777777" w:rsidR="008F6496" w:rsidRDefault="008F6496" w:rsidP="00F0584A">
      <w:pPr>
        <w:pStyle w:val="ListParagraph"/>
        <w:spacing w:line="360" w:lineRule="auto"/>
        <w:jc w:val="both"/>
        <w:rPr>
          <w:rFonts w:cs="Times New Roman"/>
          <w:b/>
          <w:bCs/>
        </w:rPr>
      </w:pPr>
    </w:p>
    <w:p w14:paraId="395D25ED" w14:textId="77777777" w:rsidR="008F6496" w:rsidRDefault="008F6496" w:rsidP="00F0584A">
      <w:pPr>
        <w:pStyle w:val="ListParagraph"/>
        <w:spacing w:line="360" w:lineRule="auto"/>
        <w:jc w:val="both"/>
        <w:rPr>
          <w:rFonts w:cs="Times New Roman"/>
          <w:b/>
          <w:bCs/>
        </w:rPr>
      </w:pPr>
    </w:p>
    <w:p w14:paraId="11A7CE83" w14:textId="77777777" w:rsidR="008F6496" w:rsidRDefault="008F6496" w:rsidP="00F0584A">
      <w:pPr>
        <w:pStyle w:val="ListParagraph"/>
        <w:spacing w:line="360" w:lineRule="auto"/>
        <w:jc w:val="both"/>
        <w:rPr>
          <w:rFonts w:cs="Times New Roman"/>
          <w:b/>
          <w:bCs/>
        </w:rPr>
      </w:pPr>
    </w:p>
    <w:p w14:paraId="342EDDC1" w14:textId="77777777" w:rsidR="008F6496" w:rsidRDefault="008F6496" w:rsidP="00F0584A">
      <w:pPr>
        <w:pStyle w:val="ListParagraph"/>
        <w:spacing w:line="360" w:lineRule="auto"/>
        <w:jc w:val="both"/>
        <w:rPr>
          <w:rFonts w:cs="Times New Roman"/>
          <w:b/>
          <w:bCs/>
        </w:rPr>
      </w:pPr>
    </w:p>
    <w:p w14:paraId="20150963" w14:textId="77777777" w:rsidR="008F6496" w:rsidRDefault="008F6496" w:rsidP="00F0584A">
      <w:pPr>
        <w:pStyle w:val="ListParagraph"/>
        <w:spacing w:line="360" w:lineRule="auto"/>
        <w:jc w:val="both"/>
        <w:rPr>
          <w:rFonts w:cs="Times New Roman"/>
          <w:b/>
          <w:bCs/>
        </w:rPr>
      </w:pPr>
    </w:p>
    <w:p w14:paraId="7A94CB99" w14:textId="77777777" w:rsidR="008F6496" w:rsidRPr="00F0584A" w:rsidRDefault="008F6496" w:rsidP="00F0584A">
      <w:pPr>
        <w:pStyle w:val="ListParagraph"/>
        <w:spacing w:line="360" w:lineRule="auto"/>
        <w:jc w:val="both"/>
        <w:rPr>
          <w:rFonts w:cs="Times New Roman"/>
          <w:b/>
          <w:bCs/>
        </w:rPr>
      </w:pPr>
    </w:p>
    <w:p w14:paraId="7535120F" w14:textId="77777777" w:rsidR="00D42F36" w:rsidRDefault="00D42F36" w:rsidP="006113A4">
      <w:pPr>
        <w:spacing w:line="360" w:lineRule="auto"/>
        <w:jc w:val="both"/>
        <w:rPr>
          <w:b/>
          <w:bCs/>
        </w:rPr>
      </w:pPr>
    </w:p>
    <w:p w14:paraId="55E4FE81" w14:textId="77777777" w:rsidR="00D42F36" w:rsidRDefault="00D42F36" w:rsidP="006113A4">
      <w:pPr>
        <w:spacing w:line="360" w:lineRule="auto"/>
        <w:jc w:val="both"/>
        <w:rPr>
          <w:b/>
          <w:bCs/>
        </w:rPr>
      </w:pPr>
    </w:p>
    <w:p w14:paraId="6A9CACA8" w14:textId="77777777" w:rsidR="006113A4" w:rsidRPr="004C1B53" w:rsidRDefault="006113A4" w:rsidP="006113A4">
      <w:pPr>
        <w:spacing w:line="360" w:lineRule="auto"/>
        <w:jc w:val="both"/>
        <w:rPr>
          <w:cs/>
        </w:rPr>
      </w:pPr>
    </w:p>
    <w:p w14:paraId="1798A558" w14:textId="77777777" w:rsidR="006113A4" w:rsidRPr="007C713A" w:rsidRDefault="006113A4" w:rsidP="006113A4">
      <w:pPr>
        <w:spacing w:line="360" w:lineRule="auto"/>
        <w:jc w:val="both"/>
        <w:rPr>
          <w:b/>
          <w:bCs/>
          <w:lang w:val="en-US"/>
        </w:rPr>
      </w:pPr>
      <w:r w:rsidRPr="007C713A">
        <w:rPr>
          <w:b/>
          <w:bCs/>
          <w:lang w:val="en-US"/>
        </w:rPr>
        <w:t>3.3 Calculate Quantity (Q)</w:t>
      </w:r>
    </w:p>
    <w:p w14:paraId="560BD232" w14:textId="77777777" w:rsidR="006113A4" w:rsidRPr="004C1B53" w:rsidRDefault="006113A4" w:rsidP="006113A4">
      <w:pPr>
        <w:spacing w:line="360" w:lineRule="auto"/>
        <w:jc w:val="both"/>
        <w:rPr>
          <w:lang w:val="en-US"/>
        </w:rPr>
      </w:pPr>
      <m:oMathPara>
        <m:oMath>
          <m:r>
            <w:rPr>
              <w:rFonts w:ascii="Cambria Math" w:hAnsi="Cambria Math"/>
              <w:lang w:val="en-US"/>
            </w:rPr>
            <m:t xml:space="preserve">Q= </m:t>
          </m:r>
          <m:f>
            <m:fPr>
              <m:ctrlPr>
                <w:rPr>
                  <w:rFonts w:ascii="Cambria Math" w:hAnsi="Cambria Math"/>
                  <w:i/>
                  <w:lang w:val="en-US"/>
                </w:rPr>
              </m:ctrlPr>
            </m:fPr>
            <m:num>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2μ</m:t>
                      </m:r>
                    </m:e>
                    <m:sub>
                      <m:r>
                        <w:rPr>
                          <w:rFonts w:ascii="Cambria Math" w:hAnsi="Cambria Math"/>
                          <w:lang w:val="en-US"/>
                        </w:rPr>
                        <m:t>D</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S</m:t>
                      </m:r>
                    </m:sub>
                  </m:sSub>
                  <m:r>
                    <w:rPr>
                      <w:rFonts w:ascii="Cambria Math" w:hAnsi="Cambria Math"/>
                      <w:lang w:val="en-US"/>
                    </w:rPr>
                    <m:t>E(S)</m:t>
                  </m:r>
                </m:e>
              </m:rad>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H</m:t>
                  </m:r>
                </m:sub>
              </m:sSub>
            </m:den>
          </m:f>
        </m:oMath>
      </m:oMathPara>
    </w:p>
    <w:p w14:paraId="1E8BAEF8" w14:textId="77777777" w:rsidR="006113A4" w:rsidRPr="004C1B53" w:rsidRDefault="006113A4" w:rsidP="006113A4">
      <w:pPr>
        <w:spacing w:line="360" w:lineRule="auto"/>
        <w:jc w:val="both"/>
        <w:rPr>
          <w:lang w:val="en-US"/>
        </w:rPr>
      </w:pPr>
      <m:oMath>
        <m:r>
          <w:rPr>
            <w:rFonts w:ascii="Cambria Math" w:hAnsi="Cambria Math"/>
            <w:lang w:val="en-US"/>
          </w:rPr>
          <m:t>Q</m:t>
        </m:r>
      </m:oMath>
      <w:r w:rsidRPr="004C1B53">
        <w:rPr>
          <w:lang w:val="en-US"/>
        </w:rPr>
        <w:t xml:space="preserve"> = Optimal order quantity (lot size)</w:t>
      </w:r>
    </w:p>
    <w:p w14:paraId="6FC41BA9" w14:textId="77777777" w:rsidR="006113A4" w:rsidRPr="004C1B53" w:rsidRDefault="00000000" w:rsidP="006113A4">
      <w:pPr>
        <w:spacing w:line="360" w:lineRule="auto"/>
        <w:jc w:val="both"/>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 xml:space="preserve">D </m:t>
            </m:r>
          </m:sub>
        </m:sSub>
      </m:oMath>
      <w:r w:rsidR="006113A4" w:rsidRPr="004C1B53">
        <w:rPr>
          <w:lang w:val="en-US"/>
        </w:rPr>
        <w:t>= Average demand per period</w:t>
      </w:r>
    </w:p>
    <w:p w14:paraId="24FCF671" w14:textId="17871BA7" w:rsidR="00013DB8" w:rsidRDefault="00000000" w:rsidP="00013DB8">
      <w:pPr>
        <w:spacing w:line="360" w:lineRule="auto"/>
        <w:jc w:val="both"/>
        <w:rPr>
          <w:rFonts w:eastAsia="MS Mincho"/>
          <w:lang w:val="en-US" w:eastAsia="ja-JP"/>
        </w:rPr>
      </w:pPr>
      <m:oMath>
        <m:sSub>
          <m:sSubPr>
            <m:ctrlPr>
              <w:rPr>
                <w:rFonts w:ascii="Cambria Math" w:hAnsi="Cambria Math"/>
                <w:i/>
              </w:rPr>
            </m:ctrlPr>
          </m:sSubPr>
          <m:e>
            <m:r>
              <w:rPr>
                <w:rFonts w:ascii="Cambria Math" w:hAnsi="Cambria Math"/>
              </w:rPr>
              <m:t>C</m:t>
            </m:r>
          </m:e>
          <m:sub>
            <m:r>
              <w:rPr>
                <w:rFonts w:ascii="Cambria Math" w:hAnsi="Cambria Math"/>
              </w:rPr>
              <m:t>H</m:t>
            </m:r>
          </m:sub>
        </m:sSub>
      </m:oMath>
      <w:r w:rsidR="00013DB8">
        <w:t xml:space="preserve"> = </w:t>
      </w:r>
      <w:r w:rsidR="00013DB8">
        <w:rPr>
          <w:rFonts w:eastAsia="MS Mincho"/>
          <w:lang w:val="en-US" w:eastAsia="ja-JP"/>
        </w:rPr>
        <w:t>Holding cost per unit per day (THB</w:t>
      </w:r>
      <w:r w:rsidR="00013DB8">
        <w:rPr>
          <w:rFonts w:eastAsia="MS Mincho" w:hint="cs"/>
          <w:cs/>
          <w:lang w:val="en-US" w:eastAsia="ja-JP"/>
        </w:rPr>
        <w:t xml:space="preserve">/ </w:t>
      </w:r>
      <w:r w:rsidR="00013DB8">
        <w:rPr>
          <w:rFonts w:eastAsia="MS Mincho" w:cs="Angsana New"/>
          <w:szCs w:val="30"/>
          <w:lang w:val="en-US" w:eastAsia="ja-JP"/>
        </w:rPr>
        <w:t>unit-day</w:t>
      </w:r>
      <w:r w:rsidR="00013DB8">
        <w:rPr>
          <w:rFonts w:eastAsia="MS Mincho"/>
          <w:lang w:val="en-US" w:eastAsia="ja-JP"/>
        </w:rPr>
        <w:t>)</w:t>
      </w:r>
    </w:p>
    <w:p w14:paraId="270990C4" w14:textId="474DBBBF" w:rsidR="00872D21" w:rsidRPr="00013DB8" w:rsidRDefault="00000000" w:rsidP="00872D21">
      <w:pPr>
        <w:spacing w:line="360" w:lineRule="auto"/>
        <w:jc w:val="both"/>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s</m:t>
            </m:r>
          </m:sub>
        </m:sSub>
      </m:oMath>
      <w:r w:rsidR="00013DB8">
        <w:rPr>
          <w:lang w:val="en-US"/>
        </w:rPr>
        <w:t>=</w:t>
      </w:r>
    </w:p>
    <w:p w14:paraId="31ACCB45" w14:textId="77777777" w:rsidR="00BC1F23" w:rsidRPr="0089527A" w:rsidRDefault="00BC1F23" w:rsidP="005E3548">
      <w:pPr>
        <w:spacing w:line="360" w:lineRule="auto"/>
        <w:ind w:firstLine="720"/>
        <w:jc w:val="both"/>
        <w:rPr>
          <w:rFonts w:eastAsia="MS Mincho"/>
          <w:lang w:eastAsia="ja-JP"/>
        </w:rPr>
      </w:pPr>
    </w:p>
    <w:p w14:paraId="4CFEE8B6" w14:textId="77777777" w:rsidR="00BC1F23" w:rsidRPr="0089527A" w:rsidRDefault="00BC1F23" w:rsidP="005E3548">
      <w:pPr>
        <w:spacing w:line="360" w:lineRule="auto"/>
        <w:ind w:firstLine="720"/>
        <w:jc w:val="both"/>
        <w:rPr>
          <w:rFonts w:eastAsia="MS Mincho"/>
          <w:lang w:eastAsia="ja-JP"/>
        </w:rPr>
      </w:pPr>
    </w:p>
    <w:p w14:paraId="6A32755E" w14:textId="77777777" w:rsidR="00BC1F23" w:rsidRPr="0089527A" w:rsidRDefault="00BC1F23" w:rsidP="005E3548">
      <w:pPr>
        <w:spacing w:line="360" w:lineRule="auto"/>
        <w:ind w:firstLine="720"/>
        <w:jc w:val="both"/>
        <w:rPr>
          <w:rFonts w:eastAsia="MS Mincho"/>
          <w:lang w:eastAsia="ja-JP"/>
        </w:rPr>
      </w:pPr>
    </w:p>
    <w:p w14:paraId="2CCD7C87" w14:textId="77777777" w:rsidR="00BC1F23" w:rsidRPr="0089527A" w:rsidRDefault="00BC1F23" w:rsidP="005E3548">
      <w:pPr>
        <w:spacing w:line="360" w:lineRule="auto"/>
        <w:ind w:firstLine="720"/>
        <w:jc w:val="both"/>
        <w:rPr>
          <w:rFonts w:eastAsia="MS Mincho"/>
          <w:lang w:eastAsia="ja-JP"/>
        </w:rPr>
      </w:pPr>
    </w:p>
    <w:p w14:paraId="622F17AA" w14:textId="77777777" w:rsidR="00BC1F23" w:rsidRPr="0089527A" w:rsidRDefault="00BC1F23" w:rsidP="005E3548">
      <w:pPr>
        <w:spacing w:line="360" w:lineRule="auto"/>
        <w:ind w:firstLine="720"/>
        <w:jc w:val="both"/>
        <w:rPr>
          <w:rFonts w:eastAsia="MS Mincho"/>
          <w:lang w:eastAsia="ja-JP"/>
        </w:rPr>
      </w:pPr>
    </w:p>
    <w:p w14:paraId="43ABBFAE" w14:textId="77777777" w:rsidR="00BC1F23" w:rsidRPr="0089527A" w:rsidRDefault="00BC1F23" w:rsidP="005E3548">
      <w:pPr>
        <w:spacing w:line="360" w:lineRule="auto"/>
        <w:ind w:firstLine="720"/>
        <w:jc w:val="both"/>
        <w:rPr>
          <w:rFonts w:eastAsia="MS Mincho"/>
          <w:lang w:eastAsia="ja-JP"/>
        </w:rPr>
      </w:pPr>
    </w:p>
    <w:p w14:paraId="2EE557C5" w14:textId="77777777" w:rsidR="00BC1F23" w:rsidRPr="0089527A" w:rsidRDefault="00BC1F23" w:rsidP="005E3548">
      <w:pPr>
        <w:spacing w:line="360" w:lineRule="auto"/>
        <w:ind w:firstLine="720"/>
        <w:jc w:val="both"/>
        <w:rPr>
          <w:rFonts w:eastAsia="MS Mincho"/>
          <w:lang w:eastAsia="ja-JP"/>
        </w:rPr>
      </w:pPr>
    </w:p>
    <w:p w14:paraId="2F64E713" w14:textId="77777777" w:rsidR="00BC1F23" w:rsidRPr="0089527A" w:rsidRDefault="00BC1F23" w:rsidP="005E3548">
      <w:pPr>
        <w:spacing w:line="360" w:lineRule="auto"/>
        <w:ind w:firstLine="720"/>
        <w:jc w:val="both"/>
        <w:rPr>
          <w:rFonts w:eastAsia="MS Mincho"/>
          <w:lang w:eastAsia="ja-JP"/>
        </w:rPr>
      </w:pPr>
    </w:p>
    <w:p w14:paraId="4D019AD2" w14:textId="77777777" w:rsidR="00BC1F23" w:rsidRPr="0089527A" w:rsidRDefault="00BC1F23" w:rsidP="005E3548">
      <w:pPr>
        <w:spacing w:line="360" w:lineRule="auto"/>
        <w:ind w:firstLine="720"/>
        <w:jc w:val="both"/>
        <w:rPr>
          <w:rFonts w:eastAsia="MS Mincho"/>
          <w:lang w:eastAsia="ja-JP"/>
        </w:rPr>
      </w:pPr>
    </w:p>
    <w:p w14:paraId="519D38BD" w14:textId="77777777" w:rsidR="00BC1F23" w:rsidRPr="0089527A" w:rsidRDefault="00BC1F23" w:rsidP="005E3548">
      <w:pPr>
        <w:spacing w:line="360" w:lineRule="auto"/>
        <w:ind w:firstLine="720"/>
        <w:jc w:val="both"/>
        <w:rPr>
          <w:rFonts w:eastAsia="MS Mincho"/>
          <w:lang w:eastAsia="ja-JP"/>
        </w:rPr>
      </w:pPr>
    </w:p>
    <w:p w14:paraId="17968B52" w14:textId="77777777" w:rsidR="00BC1F23" w:rsidRPr="0089527A" w:rsidRDefault="00BC1F23" w:rsidP="005E3548">
      <w:pPr>
        <w:spacing w:line="360" w:lineRule="auto"/>
        <w:ind w:firstLine="720"/>
        <w:jc w:val="both"/>
        <w:rPr>
          <w:rFonts w:eastAsia="MS Mincho"/>
          <w:lang w:eastAsia="ja-JP"/>
        </w:rPr>
      </w:pPr>
    </w:p>
    <w:p w14:paraId="056B8868" w14:textId="77777777" w:rsidR="00BC1F23" w:rsidRPr="0089527A" w:rsidRDefault="00BC1F23" w:rsidP="005E3548">
      <w:pPr>
        <w:spacing w:line="360" w:lineRule="auto"/>
        <w:ind w:firstLine="720"/>
        <w:jc w:val="both"/>
        <w:rPr>
          <w:rFonts w:eastAsia="MS Mincho"/>
          <w:lang w:eastAsia="ja-JP"/>
        </w:rPr>
      </w:pPr>
    </w:p>
    <w:p w14:paraId="095CB96E" w14:textId="77777777" w:rsidR="00BC1F23" w:rsidRPr="0089527A" w:rsidRDefault="00BC1F23" w:rsidP="005E3548">
      <w:pPr>
        <w:spacing w:line="360" w:lineRule="auto"/>
        <w:ind w:firstLine="720"/>
        <w:jc w:val="both"/>
        <w:rPr>
          <w:rFonts w:eastAsia="MS Mincho"/>
          <w:lang w:eastAsia="ja-JP"/>
        </w:rPr>
      </w:pPr>
    </w:p>
    <w:p w14:paraId="4542548D" w14:textId="77777777" w:rsidR="00BC1F23" w:rsidRPr="0089527A" w:rsidRDefault="00BC1F23" w:rsidP="005E3548">
      <w:pPr>
        <w:spacing w:line="360" w:lineRule="auto"/>
        <w:ind w:firstLine="720"/>
        <w:jc w:val="both"/>
        <w:rPr>
          <w:rFonts w:eastAsia="MS Mincho"/>
          <w:lang w:eastAsia="ja-JP"/>
        </w:rPr>
      </w:pPr>
    </w:p>
    <w:p w14:paraId="1CB289C7" w14:textId="77777777" w:rsidR="00BC1F23" w:rsidRPr="0089527A" w:rsidRDefault="00BC1F23" w:rsidP="005E3548">
      <w:pPr>
        <w:spacing w:line="360" w:lineRule="auto"/>
        <w:ind w:firstLine="720"/>
        <w:jc w:val="both"/>
        <w:rPr>
          <w:rFonts w:eastAsia="MS Mincho"/>
          <w:lang w:eastAsia="ja-JP"/>
        </w:rPr>
      </w:pPr>
    </w:p>
    <w:p w14:paraId="085C67FF" w14:textId="77777777" w:rsidR="00BC1F23" w:rsidRPr="0089527A" w:rsidRDefault="00BC1F23" w:rsidP="005E3548">
      <w:pPr>
        <w:spacing w:line="360" w:lineRule="auto"/>
        <w:ind w:firstLine="720"/>
        <w:jc w:val="both"/>
        <w:rPr>
          <w:rFonts w:eastAsia="MS Mincho"/>
          <w:lang w:eastAsia="ja-JP"/>
        </w:rPr>
      </w:pPr>
    </w:p>
    <w:p w14:paraId="2ECD2315" w14:textId="77777777" w:rsidR="00D5296E" w:rsidRPr="0089527A" w:rsidRDefault="00D5296E" w:rsidP="00926D19">
      <w:pPr>
        <w:spacing w:line="360" w:lineRule="auto"/>
        <w:jc w:val="both"/>
        <w:rPr>
          <w:rFonts w:eastAsia="MS Mincho"/>
          <w:lang w:eastAsia="ja-JP"/>
        </w:rPr>
      </w:pPr>
    </w:p>
    <w:p w14:paraId="731C7028" w14:textId="77777777" w:rsidR="00322641" w:rsidRPr="0089527A" w:rsidRDefault="00322641">
      <w:pPr>
        <w:rPr>
          <w:rFonts w:eastAsiaTheme="majorEastAsia"/>
          <w:b/>
          <w:bCs/>
          <w:caps/>
          <w:color w:val="000000" w:themeColor="text1"/>
          <w:sz w:val="28"/>
          <w:szCs w:val="28"/>
        </w:rPr>
      </w:pPr>
      <w:r w:rsidRPr="0089527A">
        <w:rPr>
          <w:sz w:val="28"/>
          <w:szCs w:val="28"/>
          <w:cs/>
        </w:rPr>
        <w:lastRenderedPageBreak/>
        <w:br w:type="page"/>
      </w:r>
    </w:p>
    <w:p w14:paraId="6521AFCE" w14:textId="3EC3A84D" w:rsidR="00097AC3" w:rsidRDefault="00097AC3" w:rsidP="007A7BB4">
      <w:pPr>
        <w:pStyle w:val="Heading1"/>
        <w:spacing w:line="360" w:lineRule="auto"/>
        <w:rPr>
          <w:sz w:val="28"/>
          <w:szCs w:val="28"/>
        </w:rPr>
      </w:pPr>
      <w:r w:rsidRPr="0089527A">
        <w:rPr>
          <w:sz w:val="28"/>
          <w:szCs w:val="28"/>
        </w:rPr>
        <w:lastRenderedPageBreak/>
        <w:t>REFERENCES</w:t>
      </w:r>
    </w:p>
    <w:p w14:paraId="3116CA18" w14:textId="77777777" w:rsidR="004B7C78" w:rsidRPr="004B7C78" w:rsidRDefault="004B7C78" w:rsidP="004B7C78"/>
    <w:p w14:paraId="57862E53" w14:textId="77777777" w:rsidR="004B7C78" w:rsidRPr="004B7C78" w:rsidRDefault="004B7C78" w:rsidP="004B7C78">
      <w:pPr>
        <w:autoSpaceDE w:val="0"/>
        <w:autoSpaceDN w:val="0"/>
        <w:adjustRightInd w:val="0"/>
        <w:spacing w:after="240"/>
        <w:ind w:left="720" w:hanging="720"/>
        <w:rPr>
          <w:rFonts w:ascii="Times-Roman" w:hAnsi="Times-Roman" w:cs="Times-Roman"/>
        </w:rPr>
      </w:pPr>
      <w:r w:rsidRPr="004B7C78">
        <w:rPr>
          <w:rFonts w:ascii="Times-Roman" w:hAnsi="Times-Roman" w:cs="Times-Roman"/>
        </w:rPr>
        <w:t xml:space="preserve">Barron, Y., &amp; Dreyfuss, M. (2021). </w:t>
      </w:r>
      <w:r w:rsidRPr="004B7C78">
        <w:rPr>
          <w:rFonts w:ascii="Times-Italic" w:hAnsi="Times-Italic" w:cs="Times-Italic"/>
          <w:i/>
          <w:iCs/>
        </w:rPr>
        <w:t>A triple (S, s, ℓ)-thresholds base-stock policy subject to uncertainty environment, returns, and order cancellations.</w:t>
      </w:r>
      <w:r w:rsidRPr="004B7C78">
        <w:rPr>
          <w:rFonts w:ascii="Times-Roman" w:hAnsi="Times-Roman" w:cs="Times-Roman"/>
        </w:rPr>
        <w:t xml:space="preserve"> Computers &amp; Operations Research, Elsevier.</w:t>
      </w:r>
    </w:p>
    <w:p w14:paraId="2867BFFB" w14:textId="77777777" w:rsidR="00543E34" w:rsidRPr="00543E34" w:rsidRDefault="00543E34" w:rsidP="00543E34">
      <w:pPr>
        <w:autoSpaceDE w:val="0"/>
        <w:autoSpaceDN w:val="0"/>
        <w:adjustRightInd w:val="0"/>
        <w:spacing w:after="240"/>
        <w:ind w:left="720" w:hanging="720"/>
        <w:rPr>
          <w:rFonts w:ascii="Times-Roman" w:hAnsi="Times-Roman" w:cs="Times-Roman"/>
        </w:rPr>
      </w:pPr>
      <w:r w:rsidRPr="00543E34">
        <w:rPr>
          <w:rFonts w:ascii="Times-Roman" w:hAnsi="Times-Roman" w:cs="Times-Roman"/>
        </w:rPr>
        <w:t xml:space="preserve">Bocchini, P., &amp; Frache, A. (2013). </w:t>
      </w:r>
      <w:r w:rsidRPr="00543E34">
        <w:rPr>
          <w:rFonts w:ascii="Times-Italic" w:hAnsi="Times-Italic" w:cs="Times-Italic"/>
          <w:i/>
          <w:iCs/>
        </w:rPr>
        <w:t>Adaptive inventory control strategies for demand variability.</w:t>
      </w:r>
      <w:r w:rsidRPr="00543E34">
        <w:rPr>
          <w:rFonts w:ascii="Times-Roman" w:hAnsi="Times-Roman" w:cs="Times-Roman"/>
        </w:rPr>
        <w:t xml:space="preserve"> Journal of Operations Management.</w:t>
      </w:r>
    </w:p>
    <w:p w14:paraId="53664816" w14:textId="77777777" w:rsidR="00543E34" w:rsidRPr="00543E34" w:rsidRDefault="00543E34" w:rsidP="00543E34">
      <w:pPr>
        <w:autoSpaceDE w:val="0"/>
        <w:autoSpaceDN w:val="0"/>
        <w:adjustRightInd w:val="0"/>
        <w:spacing w:after="240"/>
        <w:ind w:left="720" w:hanging="720"/>
        <w:rPr>
          <w:rFonts w:ascii="Times-Roman" w:hAnsi="Times-Roman" w:cs="Times-Roman"/>
        </w:rPr>
      </w:pPr>
      <w:r w:rsidRPr="00543E34">
        <w:rPr>
          <w:rFonts w:ascii="Times-Roman" w:hAnsi="Times-Roman" w:cs="Times-Roman"/>
        </w:rPr>
        <w:t xml:space="preserve">Chen, L., &amp; Winterbone, R. (2014). </w:t>
      </w:r>
      <w:r w:rsidRPr="00543E34">
        <w:rPr>
          <w:rFonts w:ascii="Times-Italic" w:hAnsi="Times-Italic" w:cs="Times-Italic"/>
          <w:i/>
          <w:iCs/>
        </w:rPr>
        <w:t>Spreadsheet-based simulation for inventory cost optimization.</w:t>
      </w:r>
      <w:r w:rsidRPr="00543E34">
        <w:rPr>
          <w:rFonts w:ascii="Times-Roman" w:hAnsi="Times-Roman" w:cs="Times-Roman"/>
        </w:rPr>
        <w:t xml:space="preserve"> Journal of Business Analytics.</w:t>
      </w:r>
    </w:p>
    <w:p w14:paraId="74257D00" w14:textId="77777777" w:rsidR="00856836" w:rsidRPr="00856836" w:rsidRDefault="00856836" w:rsidP="00856836">
      <w:pPr>
        <w:autoSpaceDE w:val="0"/>
        <w:autoSpaceDN w:val="0"/>
        <w:adjustRightInd w:val="0"/>
        <w:spacing w:after="240"/>
        <w:ind w:left="720" w:hanging="720"/>
        <w:rPr>
          <w:rFonts w:ascii="Times-Roman" w:hAnsi="Times-Roman" w:cs="Times-Roman"/>
        </w:rPr>
      </w:pPr>
      <w:r w:rsidRPr="00856836">
        <w:rPr>
          <w:rFonts w:ascii="Times-Roman" w:hAnsi="Times-Roman" w:cs="Times-Roman"/>
        </w:rPr>
        <w:t xml:space="preserve">Clausen, J. B. B., &amp; Li, H. (2022). </w:t>
      </w:r>
      <w:r w:rsidRPr="00856836">
        <w:rPr>
          <w:rFonts w:ascii="Times-Italic" w:hAnsi="Times-Italic" w:cs="Times-Italic"/>
          <w:i/>
          <w:iCs/>
        </w:rPr>
        <w:t>Big data-driven order-up-to level model: Application of machine learning.</w:t>
      </w:r>
      <w:r w:rsidRPr="00856836">
        <w:rPr>
          <w:rFonts w:ascii="Times-Roman" w:hAnsi="Times-Roman" w:cs="Times-Roman"/>
        </w:rPr>
        <w:t>Computers &amp; Operations Research, Elsevier.</w:t>
      </w:r>
    </w:p>
    <w:p w14:paraId="53095F55" w14:textId="77777777" w:rsidR="00856836" w:rsidRPr="00856836" w:rsidRDefault="00856836" w:rsidP="00856836">
      <w:pPr>
        <w:autoSpaceDE w:val="0"/>
        <w:autoSpaceDN w:val="0"/>
        <w:adjustRightInd w:val="0"/>
        <w:spacing w:after="240"/>
        <w:ind w:left="720" w:hanging="720"/>
        <w:rPr>
          <w:rFonts w:ascii="Times-Roman" w:hAnsi="Times-Roman" w:cs="Times-Roman"/>
        </w:rPr>
      </w:pPr>
      <w:r w:rsidRPr="00856836">
        <w:rPr>
          <w:rFonts w:ascii="Times-Roman" w:hAnsi="Times-Roman" w:cs="Times-Roman"/>
        </w:rPr>
        <w:t xml:space="preserve">Dai, B., Chen, H., Li, Y., Zhang, Y., Wang, X., &amp; Deng, Y. (2023). </w:t>
      </w:r>
      <w:r w:rsidRPr="00856836">
        <w:rPr>
          <w:rFonts w:ascii="Times-Italic" w:hAnsi="Times-Italic" w:cs="Times-Italic"/>
          <w:i/>
          <w:iCs/>
        </w:rPr>
        <w:t>An alternating direction method of multipliers for optimizing (s, S) policies in a distribution system with joint replenishment volume constraints.</w:t>
      </w:r>
      <w:r w:rsidRPr="00856836">
        <w:rPr>
          <w:rFonts w:ascii="Times-Roman" w:hAnsi="Times-Roman" w:cs="Times-Roman"/>
        </w:rPr>
        <w:t xml:space="preserve"> Omega, Elsevier.</w:t>
      </w:r>
    </w:p>
    <w:p w14:paraId="214CBC1D" w14:textId="77777777" w:rsidR="00856836" w:rsidRPr="00856836" w:rsidRDefault="00856836" w:rsidP="00856836">
      <w:pPr>
        <w:autoSpaceDE w:val="0"/>
        <w:autoSpaceDN w:val="0"/>
        <w:adjustRightInd w:val="0"/>
        <w:spacing w:after="240"/>
        <w:ind w:left="720" w:hanging="720"/>
        <w:rPr>
          <w:rFonts w:ascii="Times-Roman" w:hAnsi="Times-Roman" w:cs="Times-Roman"/>
        </w:rPr>
      </w:pPr>
      <w:r w:rsidRPr="00856836">
        <w:rPr>
          <w:rFonts w:ascii="Times-Roman" w:hAnsi="Times-Roman" w:cs="Times-Roman"/>
        </w:rPr>
        <w:t xml:space="preserve">De Oliveira Pacheco, E., Cannella, S., Lüders, R., &amp; Barbosa-Povoa, A. P. (2017). </w:t>
      </w:r>
      <w:r w:rsidRPr="00856836">
        <w:rPr>
          <w:rFonts w:ascii="Times-Italic" w:hAnsi="Times-Italic" w:cs="Times-Italic"/>
          <w:i/>
          <w:iCs/>
        </w:rPr>
        <w:t>Order-up-to-level policy update procedure for a supply chain subject to market demand uncertainty.</w:t>
      </w:r>
      <w:r w:rsidRPr="00856836">
        <w:rPr>
          <w:rFonts w:ascii="Times-Roman" w:hAnsi="Times-Roman" w:cs="Times-Roman"/>
        </w:rPr>
        <w:t xml:space="preserve"> Computers &amp; Industrial Engineering, Elsevier.</w:t>
      </w:r>
    </w:p>
    <w:p w14:paraId="23E9CDFC" w14:textId="77777777" w:rsidR="00856836" w:rsidRPr="00856836" w:rsidRDefault="00856836" w:rsidP="00856836">
      <w:pPr>
        <w:autoSpaceDE w:val="0"/>
        <w:autoSpaceDN w:val="0"/>
        <w:adjustRightInd w:val="0"/>
        <w:spacing w:after="240"/>
        <w:ind w:left="720" w:hanging="720"/>
        <w:rPr>
          <w:rFonts w:ascii="Times-Roman" w:hAnsi="Times-Roman" w:cs="Times-Roman"/>
        </w:rPr>
      </w:pPr>
      <w:r w:rsidRPr="00856836">
        <w:rPr>
          <w:rFonts w:ascii="Times-Roman" w:hAnsi="Times-Roman" w:cs="Times-Roman"/>
        </w:rPr>
        <w:t xml:space="preserve">De Oliveira Pacheco, E., Cannella, S., Lüders, R., &amp; Barbosa-Povoa, A. P. (2017). </w:t>
      </w:r>
      <w:r w:rsidRPr="00856836">
        <w:rPr>
          <w:rFonts w:ascii="Times-Italic" w:hAnsi="Times-Italic" w:cs="Times-Italic"/>
          <w:i/>
          <w:iCs/>
        </w:rPr>
        <w:t>Order-up-to-level policy update procedure for a supply chain subject to market demand uncertainty.</w:t>
      </w:r>
      <w:r w:rsidRPr="00856836">
        <w:rPr>
          <w:rFonts w:ascii="Times-Roman" w:hAnsi="Times-Roman" w:cs="Times-Roman"/>
        </w:rPr>
        <w:t xml:space="preserve"> Computers &amp; Industrial Engineering, Elsevier.</w:t>
      </w:r>
    </w:p>
    <w:p w14:paraId="3F0E644A" w14:textId="77777777" w:rsidR="00856836" w:rsidRPr="00856836" w:rsidRDefault="00856836" w:rsidP="00856836">
      <w:pPr>
        <w:autoSpaceDE w:val="0"/>
        <w:autoSpaceDN w:val="0"/>
        <w:adjustRightInd w:val="0"/>
        <w:spacing w:after="240"/>
        <w:ind w:left="720" w:hanging="720"/>
        <w:rPr>
          <w:rFonts w:ascii="Times-Roman" w:hAnsi="Times-Roman" w:cs="Times-Roman"/>
        </w:rPr>
      </w:pPr>
      <w:r w:rsidRPr="00856836">
        <w:rPr>
          <w:rFonts w:ascii="Times-Roman" w:hAnsi="Times-Roman" w:cs="Times-Roman"/>
        </w:rPr>
        <w:t xml:space="preserve">Montanari, R., Tokiwa, H., &amp; Calabia, M. (2003). </w:t>
      </w:r>
      <w:r w:rsidRPr="00856836">
        <w:rPr>
          <w:rFonts w:ascii="Times-Italic" w:hAnsi="Times-Italic" w:cs="Times-Italic"/>
          <w:i/>
          <w:iCs/>
        </w:rPr>
        <w:t>Inventory replenishment strategies and cost efficiency in fluctuating demand environments.</w:t>
      </w:r>
      <w:r w:rsidRPr="00856836">
        <w:rPr>
          <w:rFonts w:ascii="Times-Roman" w:hAnsi="Times-Roman" w:cs="Times-Roman"/>
        </w:rPr>
        <w:t xml:space="preserve"> Supply Chain Review.</w:t>
      </w:r>
    </w:p>
    <w:p w14:paraId="3B6DC37B" w14:textId="77777777" w:rsidR="00856836" w:rsidRPr="00856836" w:rsidRDefault="00856836" w:rsidP="00856836">
      <w:pPr>
        <w:autoSpaceDE w:val="0"/>
        <w:autoSpaceDN w:val="0"/>
        <w:adjustRightInd w:val="0"/>
        <w:spacing w:after="240"/>
        <w:ind w:left="720" w:hanging="720"/>
        <w:rPr>
          <w:rFonts w:ascii="Times-Roman" w:hAnsi="Times-Roman" w:cs="Times-Roman"/>
        </w:rPr>
      </w:pPr>
      <w:r w:rsidRPr="00856836">
        <w:rPr>
          <w:rFonts w:ascii="Times-Roman" w:hAnsi="Times-Roman" w:cs="Times-Roman"/>
        </w:rPr>
        <w:t xml:space="preserve">Prokop, A., Smith, D., &amp; Rogers, T. (2008). </w:t>
      </w:r>
      <w:r w:rsidRPr="00856836">
        <w:rPr>
          <w:rFonts w:ascii="Times-Italic" w:hAnsi="Times-Italic" w:cs="Times-Italic"/>
          <w:i/>
          <w:iCs/>
        </w:rPr>
        <w:t>Evaluating base-stock models using spreadsheet-based inventory simulations.</w:t>
      </w:r>
      <w:r w:rsidRPr="00856836">
        <w:rPr>
          <w:rFonts w:ascii="Times-Roman" w:hAnsi="Times-Roman" w:cs="Times-Roman"/>
        </w:rPr>
        <w:t xml:space="preserve"> Journal of Supply Chain Optimization.</w:t>
      </w:r>
    </w:p>
    <w:p w14:paraId="45CF71D5" w14:textId="77777777" w:rsidR="00856836" w:rsidRPr="00856836" w:rsidRDefault="00856836" w:rsidP="00856836">
      <w:pPr>
        <w:autoSpaceDE w:val="0"/>
        <w:autoSpaceDN w:val="0"/>
        <w:adjustRightInd w:val="0"/>
        <w:spacing w:after="240"/>
        <w:ind w:left="720" w:hanging="720"/>
        <w:rPr>
          <w:rFonts w:ascii="Times-Roman" w:hAnsi="Times-Roman" w:cs="Times-Roman"/>
        </w:rPr>
      </w:pPr>
      <w:r w:rsidRPr="00856836">
        <w:rPr>
          <w:rFonts w:ascii="Times-Roman" w:hAnsi="Times-Roman" w:cs="Times-Roman"/>
        </w:rPr>
        <w:t xml:space="preserve">Seyedan, M., Mafakheri, F., &amp; Wang, C. (2023). </w:t>
      </w:r>
      <w:r w:rsidRPr="00856836">
        <w:rPr>
          <w:rFonts w:ascii="Times-Italic" w:hAnsi="Times-Italic" w:cs="Times-Italic"/>
          <w:i/>
          <w:iCs/>
        </w:rPr>
        <w:t>Order-up-to-level inventory optimization model using time-series demand forecasting with ensemble deep learning.</w:t>
      </w:r>
      <w:r w:rsidRPr="00856836">
        <w:rPr>
          <w:rFonts w:ascii="Times-Roman" w:hAnsi="Times-Roman" w:cs="Times-Roman"/>
        </w:rPr>
        <w:t xml:space="preserve"> Supply Chain Analytics, Elsevier.</w:t>
      </w:r>
    </w:p>
    <w:p w14:paraId="62AA599F" w14:textId="77777777" w:rsidR="00856836" w:rsidRPr="00856836" w:rsidRDefault="00856836" w:rsidP="00856836">
      <w:pPr>
        <w:autoSpaceDE w:val="0"/>
        <w:autoSpaceDN w:val="0"/>
        <w:adjustRightInd w:val="0"/>
        <w:spacing w:after="240"/>
        <w:ind w:left="720" w:hanging="720"/>
        <w:rPr>
          <w:rFonts w:ascii="Times-Roman" w:hAnsi="Times-Roman" w:cs="Times-Roman"/>
        </w:rPr>
      </w:pPr>
      <w:r w:rsidRPr="00856836">
        <w:rPr>
          <w:rFonts w:ascii="Times-Roman" w:hAnsi="Times-Roman" w:cs="Times-Roman"/>
        </w:rPr>
        <w:t xml:space="preserve">Visentin, A., Prestwich, S., Rossi, R., &amp; Tarim, S. A. (2023). </w:t>
      </w:r>
      <w:r w:rsidRPr="00856836">
        <w:rPr>
          <w:rFonts w:ascii="Times-Italic" w:hAnsi="Times-Italic" w:cs="Times-Italic"/>
          <w:i/>
          <w:iCs/>
        </w:rPr>
        <w:t>Stochastic dynamic programming heuristic for the (R, s, S) policy parameters computation.</w:t>
      </w:r>
      <w:r w:rsidRPr="00856836">
        <w:rPr>
          <w:rFonts w:ascii="Times-Roman" w:hAnsi="Times-Roman" w:cs="Times-Roman"/>
        </w:rPr>
        <w:t xml:space="preserve"> Computers &amp; Operations Research, Elsevier.</w:t>
      </w:r>
    </w:p>
    <w:p w14:paraId="33CC4A43" w14:textId="77777777" w:rsidR="006305F0" w:rsidRPr="0089527A" w:rsidRDefault="006305F0" w:rsidP="00856836">
      <w:pPr>
        <w:widowControl w:val="0"/>
        <w:autoSpaceDE w:val="0"/>
        <w:autoSpaceDN w:val="0"/>
        <w:adjustRightInd w:val="0"/>
        <w:spacing w:line="360" w:lineRule="auto"/>
        <w:jc w:val="both"/>
      </w:pPr>
    </w:p>
    <w:p w14:paraId="3DAC14EF" w14:textId="77777777" w:rsidR="007D6CF0" w:rsidRPr="0089527A" w:rsidRDefault="007D6CF0" w:rsidP="00F2214D">
      <w:pPr>
        <w:jc w:val="both"/>
        <w:rPr>
          <w:b/>
          <w:bCs/>
          <w:sz w:val="28"/>
          <w:szCs w:val="28"/>
        </w:rPr>
      </w:pPr>
      <w:r w:rsidRPr="0089527A">
        <w:rPr>
          <w:b/>
          <w:bCs/>
          <w:sz w:val="28"/>
          <w:szCs w:val="28"/>
          <w:cs/>
        </w:rPr>
        <w:br w:type="page"/>
      </w:r>
    </w:p>
    <w:p w14:paraId="0DABF45C" w14:textId="77777777" w:rsidR="007D6CF0" w:rsidRPr="0089527A" w:rsidRDefault="007D6CF0" w:rsidP="00D94E7D">
      <w:pPr>
        <w:spacing w:line="360" w:lineRule="auto"/>
        <w:jc w:val="center"/>
        <w:rPr>
          <w:b/>
          <w:bCs/>
          <w:sz w:val="28"/>
          <w:szCs w:val="28"/>
        </w:rPr>
      </w:pPr>
    </w:p>
    <w:p w14:paraId="18CA379B" w14:textId="77777777" w:rsidR="007D6CF0" w:rsidRPr="0089527A" w:rsidRDefault="007D6CF0" w:rsidP="00D94E7D">
      <w:pPr>
        <w:spacing w:line="360" w:lineRule="auto"/>
        <w:jc w:val="center"/>
        <w:rPr>
          <w:b/>
          <w:bCs/>
          <w:sz w:val="28"/>
          <w:szCs w:val="28"/>
        </w:rPr>
      </w:pPr>
    </w:p>
    <w:p w14:paraId="20C3E20B" w14:textId="77777777" w:rsidR="007D6CF0" w:rsidRPr="0089527A" w:rsidRDefault="007D6CF0" w:rsidP="00D94E7D">
      <w:pPr>
        <w:spacing w:line="360" w:lineRule="auto"/>
        <w:jc w:val="center"/>
        <w:rPr>
          <w:b/>
          <w:bCs/>
          <w:sz w:val="28"/>
          <w:szCs w:val="28"/>
        </w:rPr>
      </w:pPr>
    </w:p>
    <w:p w14:paraId="15C38455" w14:textId="77777777" w:rsidR="007D6CF0" w:rsidRPr="0089527A" w:rsidRDefault="007D6CF0" w:rsidP="00D94E7D">
      <w:pPr>
        <w:spacing w:line="360" w:lineRule="auto"/>
        <w:jc w:val="center"/>
        <w:rPr>
          <w:b/>
          <w:bCs/>
          <w:sz w:val="28"/>
          <w:szCs w:val="28"/>
        </w:rPr>
      </w:pPr>
    </w:p>
    <w:p w14:paraId="08B87D89" w14:textId="77777777" w:rsidR="007D6CF0" w:rsidRPr="0089527A" w:rsidRDefault="007D6CF0" w:rsidP="00D94E7D">
      <w:pPr>
        <w:spacing w:line="360" w:lineRule="auto"/>
        <w:jc w:val="center"/>
        <w:rPr>
          <w:b/>
          <w:bCs/>
          <w:sz w:val="28"/>
          <w:szCs w:val="28"/>
        </w:rPr>
      </w:pPr>
    </w:p>
    <w:p w14:paraId="28B49D47" w14:textId="77777777" w:rsidR="007D6CF0" w:rsidRPr="0089527A" w:rsidRDefault="007D6CF0" w:rsidP="00D94E7D">
      <w:pPr>
        <w:spacing w:line="360" w:lineRule="auto"/>
        <w:jc w:val="center"/>
        <w:rPr>
          <w:b/>
          <w:bCs/>
          <w:sz w:val="28"/>
          <w:szCs w:val="28"/>
        </w:rPr>
      </w:pPr>
    </w:p>
    <w:p w14:paraId="34028296" w14:textId="77777777" w:rsidR="007D6CF0" w:rsidRPr="0089527A" w:rsidRDefault="007D6CF0" w:rsidP="00D94E7D">
      <w:pPr>
        <w:spacing w:line="360" w:lineRule="auto"/>
        <w:jc w:val="center"/>
        <w:rPr>
          <w:b/>
          <w:bCs/>
          <w:sz w:val="28"/>
          <w:szCs w:val="28"/>
        </w:rPr>
      </w:pPr>
    </w:p>
    <w:p w14:paraId="5F588D81" w14:textId="77777777" w:rsidR="007D6CF0" w:rsidRPr="0089527A" w:rsidRDefault="007D6CF0" w:rsidP="00D94E7D">
      <w:pPr>
        <w:spacing w:line="360" w:lineRule="auto"/>
        <w:jc w:val="center"/>
        <w:rPr>
          <w:b/>
          <w:bCs/>
          <w:sz w:val="28"/>
          <w:szCs w:val="28"/>
        </w:rPr>
      </w:pPr>
    </w:p>
    <w:p w14:paraId="633985F9" w14:textId="77777777" w:rsidR="007D6CF0" w:rsidRPr="0089527A" w:rsidRDefault="007D6CF0" w:rsidP="00D94E7D">
      <w:pPr>
        <w:spacing w:line="360" w:lineRule="auto"/>
        <w:jc w:val="center"/>
        <w:rPr>
          <w:b/>
          <w:bCs/>
          <w:sz w:val="28"/>
          <w:szCs w:val="28"/>
        </w:rPr>
      </w:pPr>
    </w:p>
    <w:p w14:paraId="30D581D1" w14:textId="77777777" w:rsidR="007D6CF0" w:rsidRPr="0089527A" w:rsidRDefault="007D6CF0" w:rsidP="00D94E7D">
      <w:pPr>
        <w:spacing w:line="360" w:lineRule="auto"/>
        <w:jc w:val="center"/>
        <w:rPr>
          <w:b/>
          <w:bCs/>
          <w:sz w:val="28"/>
          <w:szCs w:val="28"/>
        </w:rPr>
      </w:pPr>
    </w:p>
    <w:p w14:paraId="09E1F909" w14:textId="77777777" w:rsidR="007D6CF0" w:rsidRPr="0089527A" w:rsidRDefault="007D6CF0" w:rsidP="00D94E7D">
      <w:pPr>
        <w:spacing w:line="360" w:lineRule="auto"/>
        <w:jc w:val="center"/>
        <w:rPr>
          <w:b/>
          <w:bCs/>
          <w:sz w:val="28"/>
          <w:szCs w:val="28"/>
        </w:rPr>
      </w:pPr>
    </w:p>
    <w:p w14:paraId="5C540CCA" w14:textId="24AF23CB" w:rsidR="007D6CF0" w:rsidRPr="0089527A" w:rsidRDefault="007D6CF0" w:rsidP="007D6CF0">
      <w:pPr>
        <w:spacing w:line="360" w:lineRule="auto"/>
        <w:jc w:val="center"/>
        <w:rPr>
          <w:b/>
          <w:bCs/>
          <w:sz w:val="28"/>
          <w:szCs w:val="28"/>
        </w:rPr>
      </w:pPr>
      <w:r w:rsidRPr="0089527A">
        <w:rPr>
          <w:b/>
          <w:bCs/>
          <w:sz w:val="28"/>
          <w:szCs w:val="28"/>
        </w:rPr>
        <w:t>A</w:t>
      </w:r>
      <w:r w:rsidR="005E3548" w:rsidRPr="0089527A">
        <w:rPr>
          <w:b/>
          <w:bCs/>
          <w:sz w:val="28"/>
          <w:szCs w:val="28"/>
        </w:rPr>
        <w:t>P</w:t>
      </w:r>
      <w:r w:rsidR="0084691C" w:rsidRPr="0089527A">
        <w:rPr>
          <w:b/>
          <w:bCs/>
          <w:sz w:val="28"/>
          <w:szCs w:val="28"/>
        </w:rPr>
        <w:t>PENDI</w:t>
      </w:r>
      <w:r w:rsidR="00D94E7D" w:rsidRPr="0089527A">
        <w:rPr>
          <w:b/>
          <w:bCs/>
          <w:sz w:val="28"/>
          <w:szCs w:val="28"/>
        </w:rPr>
        <w:t>CES</w:t>
      </w:r>
      <w:r w:rsidRPr="0089527A">
        <w:rPr>
          <w:b/>
          <w:bCs/>
          <w:sz w:val="28"/>
          <w:szCs w:val="28"/>
        </w:rPr>
        <w:br w:type="page"/>
      </w:r>
      <w:r w:rsidRPr="0089527A">
        <w:rPr>
          <w:b/>
          <w:bCs/>
          <w:sz w:val="28"/>
          <w:szCs w:val="28"/>
        </w:rPr>
        <w:lastRenderedPageBreak/>
        <w:t>APPENDIX A</w:t>
      </w:r>
    </w:p>
    <w:p w14:paraId="6DFCE07C" w14:textId="11EDECD7" w:rsidR="00F95AE4" w:rsidRPr="0089527A" w:rsidRDefault="007D6CF0" w:rsidP="007D6CF0">
      <w:pPr>
        <w:spacing w:line="360" w:lineRule="auto"/>
        <w:jc w:val="center"/>
        <w:rPr>
          <w:b/>
          <w:bCs/>
          <w:sz w:val="28"/>
          <w:szCs w:val="28"/>
        </w:rPr>
      </w:pPr>
      <w:r w:rsidRPr="0089527A">
        <w:rPr>
          <w:b/>
          <w:bCs/>
          <w:sz w:val="28"/>
          <w:szCs w:val="28"/>
        </w:rPr>
        <w:t>APPENDIX TITLE</w:t>
      </w:r>
    </w:p>
    <w:p w14:paraId="6FA3B178" w14:textId="77777777" w:rsidR="00F95AE4" w:rsidRPr="0089527A" w:rsidRDefault="00F95AE4">
      <w:pPr>
        <w:rPr>
          <w:b/>
          <w:bCs/>
          <w:sz w:val="28"/>
          <w:szCs w:val="28"/>
        </w:rPr>
      </w:pPr>
      <w:r w:rsidRPr="0089527A">
        <w:rPr>
          <w:b/>
          <w:bCs/>
          <w:sz w:val="28"/>
          <w:szCs w:val="28"/>
          <w:cs/>
        </w:rPr>
        <w:br w:type="page"/>
      </w:r>
    </w:p>
    <w:p w14:paraId="75DC3FBA" w14:textId="5EA18920" w:rsidR="00F95AE4" w:rsidRPr="0089527A" w:rsidRDefault="00F95AE4" w:rsidP="008B354C">
      <w:pPr>
        <w:spacing w:line="360" w:lineRule="auto"/>
        <w:jc w:val="center"/>
        <w:rPr>
          <w:b/>
          <w:bCs/>
          <w:sz w:val="28"/>
          <w:szCs w:val="28"/>
        </w:rPr>
      </w:pPr>
      <w:r w:rsidRPr="0089527A">
        <w:rPr>
          <w:b/>
          <w:bCs/>
          <w:sz w:val="28"/>
          <w:szCs w:val="28"/>
        </w:rPr>
        <w:lastRenderedPageBreak/>
        <w:t>APPENDIX B</w:t>
      </w:r>
    </w:p>
    <w:p w14:paraId="1D85BB95" w14:textId="77777777" w:rsidR="00F95AE4" w:rsidRPr="0089527A" w:rsidRDefault="00F95AE4" w:rsidP="008B354C">
      <w:pPr>
        <w:spacing w:line="360" w:lineRule="auto"/>
        <w:jc w:val="center"/>
        <w:rPr>
          <w:b/>
          <w:bCs/>
          <w:sz w:val="28"/>
          <w:szCs w:val="28"/>
        </w:rPr>
      </w:pPr>
      <w:r w:rsidRPr="0089527A">
        <w:rPr>
          <w:b/>
          <w:bCs/>
          <w:sz w:val="28"/>
          <w:szCs w:val="28"/>
        </w:rPr>
        <w:t>APPENDIX TITLE</w:t>
      </w:r>
    </w:p>
    <w:p w14:paraId="0C682206" w14:textId="77777777" w:rsidR="007D6CF0" w:rsidRPr="0089527A" w:rsidRDefault="007D6CF0" w:rsidP="008B354C">
      <w:pPr>
        <w:spacing w:line="360" w:lineRule="auto"/>
        <w:jc w:val="center"/>
        <w:rPr>
          <w:b/>
          <w:bCs/>
          <w:sz w:val="28"/>
          <w:szCs w:val="28"/>
        </w:rPr>
      </w:pPr>
    </w:p>
    <w:p w14:paraId="73EAF057" w14:textId="77777777" w:rsidR="007D6CF0" w:rsidRPr="0089527A" w:rsidRDefault="007D6CF0" w:rsidP="008B354C">
      <w:pPr>
        <w:jc w:val="center"/>
        <w:rPr>
          <w:b/>
          <w:bCs/>
          <w:sz w:val="28"/>
          <w:szCs w:val="28"/>
        </w:rPr>
      </w:pPr>
      <w:r w:rsidRPr="0089527A">
        <w:rPr>
          <w:b/>
          <w:bCs/>
          <w:sz w:val="28"/>
          <w:szCs w:val="28"/>
          <w:cs/>
        </w:rPr>
        <w:br w:type="page"/>
      </w:r>
    </w:p>
    <w:p w14:paraId="0C81E3A8" w14:textId="43CACAF9" w:rsidR="00AB348B" w:rsidRDefault="00AB348B" w:rsidP="00125990">
      <w:pPr>
        <w:keepNext/>
        <w:keepLines/>
        <w:spacing w:line="360" w:lineRule="auto"/>
        <w:jc w:val="center"/>
        <w:outlineLvl w:val="0"/>
        <w:rPr>
          <w:b/>
          <w:bCs/>
          <w:caps/>
          <w:color w:val="000000"/>
          <w:sz w:val="28"/>
        </w:rPr>
      </w:pPr>
      <w:r w:rsidRPr="0089527A">
        <w:rPr>
          <w:b/>
          <w:bCs/>
          <w:caps/>
          <w:color w:val="000000"/>
          <w:sz w:val="28"/>
        </w:rPr>
        <w:lastRenderedPageBreak/>
        <w:t>BIOGRAPHY</w:t>
      </w:r>
    </w:p>
    <w:p w14:paraId="3342C8E4" w14:textId="77777777" w:rsidR="00C55919" w:rsidRPr="0089527A" w:rsidRDefault="00C55919" w:rsidP="00125990">
      <w:pPr>
        <w:keepNext/>
        <w:keepLines/>
        <w:spacing w:line="360" w:lineRule="auto"/>
        <w:jc w:val="center"/>
        <w:outlineLvl w:val="0"/>
        <w:rPr>
          <w:b/>
          <w:bCs/>
          <w:caps/>
          <w:color w:val="000000"/>
          <w:sz w:val="28"/>
        </w:rPr>
      </w:pPr>
    </w:p>
    <w:p w14:paraId="2ED1B951" w14:textId="525C8205" w:rsidR="00AB348B" w:rsidRPr="0089527A" w:rsidRDefault="00AB348B" w:rsidP="00C70329">
      <w:pPr>
        <w:tabs>
          <w:tab w:val="left" w:pos="3330"/>
        </w:tabs>
        <w:spacing w:line="360" w:lineRule="auto"/>
        <w:rPr>
          <w:rFonts w:eastAsia="Calibri"/>
          <w:color w:val="000000" w:themeColor="text1"/>
        </w:rPr>
      </w:pPr>
      <w:r w:rsidRPr="0089527A">
        <w:rPr>
          <w:rFonts w:eastAsia="Calibri"/>
          <w:color w:val="000000" w:themeColor="text1"/>
        </w:rPr>
        <w:t>Name</w:t>
      </w:r>
      <w:r w:rsidRPr="0089527A">
        <w:rPr>
          <w:rFonts w:eastAsia="Calibri"/>
          <w:color w:val="000000" w:themeColor="text1"/>
        </w:rPr>
        <w:tab/>
      </w:r>
      <w:r w:rsidR="00D537F2">
        <w:t>KITTITOUCH TANTIWONG</w:t>
      </w:r>
    </w:p>
    <w:p w14:paraId="0A4A65AE" w14:textId="4904C6CA" w:rsidR="00B7085E" w:rsidRPr="0089527A" w:rsidRDefault="00AB348B" w:rsidP="001442EC">
      <w:pPr>
        <w:spacing w:line="360" w:lineRule="auto"/>
        <w:ind w:left="3357" w:hanging="3357"/>
        <w:rPr>
          <w:rFonts w:eastAsia="Calibri"/>
        </w:rPr>
      </w:pPr>
      <w:r w:rsidRPr="0089527A">
        <w:rPr>
          <w:rFonts w:eastAsia="Calibri"/>
          <w:color w:val="000000" w:themeColor="text1"/>
        </w:rPr>
        <w:t>Education</w:t>
      </w:r>
      <w:r w:rsidRPr="0089527A">
        <w:rPr>
          <w:rFonts w:eastAsia="Calibri"/>
          <w:color w:val="000000" w:themeColor="text1"/>
        </w:rPr>
        <w:tab/>
      </w:r>
      <w:r w:rsidRPr="0089527A">
        <w:rPr>
          <w:rFonts w:eastAsia="Calibri"/>
          <w:color w:val="000000" w:themeColor="text1"/>
          <w:spacing w:val="-8"/>
        </w:rPr>
        <w:t>2</w:t>
      </w:r>
      <w:r w:rsidR="00C55919">
        <w:rPr>
          <w:rFonts w:eastAsia="Calibri"/>
          <w:color w:val="000000" w:themeColor="text1"/>
          <w:spacing w:val="-8"/>
        </w:rPr>
        <w:t>024</w:t>
      </w:r>
      <w:r w:rsidRPr="0089527A">
        <w:rPr>
          <w:rFonts w:eastAsia="Calibri"/>
          <w:color w:val="000000" w:themeColor="text1"/>
          <w:spacing w:val="-8"/>
          <w:cs/>
        </w:rPr>
        <w:t xml:space="preserve">: </w:t>
      </w:r>
      <w:r w:rsidR="00911736" w:rsidRPr="0089527A">
        <w:rPr>
          <w:rFonts w:eastAsia="Calibri"/>
          <w:color w:val="000000" w:themeColor="text1"/>
          <w:spacing w:val="-8"/>
        </w:rPr>
        <w:t xml:space="preserve">Bachelor of </w:t>
      </w:r>
      <w:r w:rsidR="00C70329" w:rsidRPr="0089527A">
        <w:rPr>
          <w:rFonts w:eastAsia="Calibri"/>
          <w:color w:val="000000" w:themeColor="text1"/>
          <w:spacing w:val="-8"/>
        </w:rPr>
        <w:t>Engineering</w:t>
      </w:r>
      <w:r w:rsidR="00911736" w:rsidRPr="0089527A">
        <w:rPr>
          <w:rFonts w:eastAsia="Calibri"/>
          <w:color w:val="000000" w:themeColor="text1"/>
          <w:spacing w:val="-8"/>
          <w:cs/>
        </w:rPr>
        <w:t xml:space="preserve"> (</w:t>
      </w:r>
      <w:r w:rsidR="00C55919">
        <w:rPr>
          <w:rFonts w:eastAsia="Calibri"/>
          <w:spacing w:val="-8"/>
        </w:rPr>
        <w:t>Industrail</w:t>
      </w:r>
      <w:r w:rsidR="00911736" w:rsidRPr="0089527A">
        <w:rPr>
          <w:rFonts w:eastAsia="Calibri"/>
          <w:spacing w:val="-8"/>
        </w:rPr>
        <w:t xml:space="preserve"> Engineering</w:t>
      </w:r>
      <w:r w:rsidR="00911736" w:rsidRPr="0089527A">
        <w:rPr>
          <w:rFonts w:eastAsia="Calibri"/>
          <w:spacing w:val="-8"/>
          <w:cs/>
        </w:rPr>
        <w:t>)</w:t>
      </w:r>
      <w:r w:rsidR="002552FB" w:rsidRPr="0089527A">
        <w:rPr>
          <w:rFonts w:eastAsia="Calibri"/>
          <w:cs/>
        </w:rPr>
        <w:t xml:space="preserve"> </w:t>
      </w:r>
      <w:r w:rsidR="00C55919">
        <w:rPr>
          <w:rFonts w:eastAsia="Calibri"/>
        </w:rPr>
        <w:t xml:space="preserve">King Mongkut’s </w:t>
      </w:r>
      <w:r w:rsidR="00B7085E" w:rsidRPr="0089527A">
        <w:rPr>
          <w:rFonts w:eastAsia="Calibri"/>
        </w:rPr>
        <w:t>University</w:t>
      </w:r>
      <w:r w:rsidR="00C55919">
        <w:rPr>
          <w:rFonts w:eastAsia="Calibri"/>
        </w:rPr>
        <w:t xml:space="preserve"> of Technology North Bangkok</w:t>
      </w:r>
    </w:p>
    <w:p w14:paraId="336499D5" w14:textId="5C93D33D" w:rsidR="00AB348B" w:rsidRPr="0089527A" w:rsidRDefault="00AB348B" w:rsidP="001442EC">
      <w:pPr>
        <w:spacing w:line="360" w:lineRule="auto"/>
        <w:ind w:left="3357" w:hanging="3420"/>
        <w:rPr>
          <w:rFonts w:eastAsia="Calibri"/>
        </w:rPr>
      </w:pPr>
      <w:r w:rsidRPr="0089527A">
        <w:rPr>
          <w:rFonts w:eastAsia="Calibri"/>
        </w:rPr>
        <w:tab/>
        <w:t>20</w:t>
      </w:r>
      <w:r w:rsidR="00C55919">
        <w:rPr>
          <w:rFonts w:eastAsia="Calibri"/>
        </w:rPr>
        <w:t>25</w:t>
      </w:r>
      <w:r w:rsidRPr="0089527A">
        <w:rPr>
          <w:rFonts w:eastAsia="Calibri"/>
          <w:cs/>
        </w:rPr>
        <w:t xml:space="preserve">: </w:t>
      </w:r>
      <w:r w:rsidRPr="0089527A">
        <w:rPr>
          <w:rFonts w:eastAsia="Calibri"/>
        </w:rPr>
        <w:t xml:space="preserve">Master of </w:t>
      </w:r>
      <w:r w:rsidR="00C55919">
        <w:rPr>
          <w:rFonts w:eastAsia="Calibri"/>
        </w:rPr>
        <w:t>Engineer</w:t>
      </w:r>
      <w:r w:rsidRPr="0089527A">
        <w:rPr>
          <w:rFonts w:eastAsia="Calibri"/>
        </w:rPr>
        <w:t xml:space="preserve"> </w:t>
      </w:r>
      <w:r w:rsidR="00500124" w:rsidRPr="0089527A">
        <w:rPr>
          <w:rFonts w:eastAsia="Calibri"/>
          <w:cs/>
        </w:rPr>
        <w:t>(</w:t>
      </w:r>
      <w:r w:rsidR="00124602">
        <w:rPr>
          <w:rFonts w:eastAsia="Calibri"/>
          <w:szCs w:val="30"/>
        </w:rPr>
        <w:t>Logistics and Supply chain systems engineering</w:t>
      </w:r>
      <w:r w:rsidR="00500124" w:rsidRPr="0089527A">
        <w:rPr>
          <w:rFonts w:eastAsia="Calibri"/>
          <w:cs/>
        </w:rPr>
        <w:t>)</w:t>
      </w:r>
      <w:r w:rsidR="002552FB" w:rsidRPr="0089527A">
        <w:rPr>
          <w:rFonts w:eastAsia="Calibri"/>
          <w:cs/>
        </w:rPr>
        <w:t xml:space="preserve"> </w:t>
      </w:r>
      <w:r w:rsidR="00500124" w:rsidRPr="0089527A">
        <w:rPr>
          <w:rFonts w:eastAsia="Calibri"/>
        </w:rPr>
        <w:t>Thammasat University</w:t>
      </w:r>
    </w:p>
    <w:p w14:paraId="24C331FA" w14:textId="79EA0304" w:rsidR="001C1EEA" w:rsidRPr="0089527A" w:rsidRDefault="001C1EEA" w:rsidP="00C70329">
      <w:pPr>
        <w:tabs>
          <w:tab w:val="left" w:pos="3330"/>
        </w:tabs>
        <w:spacing w:line="360" w:lineRule="auto"/>
        <w:rPr>
          <w:rFonts w:eastAsia="Calibri"/>
        </w:rPr>
      </w:pPr>
      <w:r w:rsidRPr="0089527A">
        <w:rPr>
          <w:rFonts w:eastAsia="Calibri"/>
        </w:rPr>
        <w:t>Publications</w:t>
      </w:r>
    </w:p>
    <w:p w14:paraId="05342E93" w14:textId="253C511B" w:rsidR="002A2726" w:rsidRPr="0089527A" w:rsidRDefault="00F95AE4" w:rsidP="001442EC">
      <w:pPr>
        <w:pStyle w:val="NormalWeb"/>
        <w:shd w:val="clear" w:color="auto" w:fill="FFFFFF"/>
        <w:spacing w:after="0" w:afterAutospacing="0" w:line="360" w:lineRule="auto"/>
        <w:ind w:left="720" w:right="72" w:hanging="720"/>
        <w:jc w:val="thaiDistribute"/>
        <w:rPr>
          <w:rFonts w:ascii="Times New Roman" w:hAnsi="Times New Roman" w:cs="Times New Roman"/>
          <w:color w:val="000000"/>
        </w:rPr>
      </w:pPr>
      <w:r w:rsidRPr="0089527A">
        <w:rPr>
          <w:rFonts w:ascii="Times New Roman" w:hAnsi="Times New Roman" w:cs="Times New Roman"/>
          <w:color w:val="000000"/>
        </w:rPr>
        <w:t>Institute</w:t>
      </w:r>
      <w:r w:rsidR="002A2726" w:rsidRPr="0089527A">
        <w:rPr>
          <w:rFonts w:ascii="Times New Roman" w:hAnsi="Times New Roman" w:cs="Times New Roman"/>
          <w:color w:val="000000"/>
        </w:rPr>
        <w:t xml:space="preserve">, </w:t>
      </w:r>
      <w:r w:rsidRPr="0089527A">
        <w:rPr>
          <w:rFonts w:ascii="Times New Roman" w:hAnsi="Times New Roman" w:cs="Times New Roman"/>
          <w:color w:val="000000"/>
        </w:rPr>
        <w:t>I</w:t>
      </w:r>
      <w:r w:rsidR="002A2726" w:rsidRPr="0089527A">
        <w:rPr>
          <w:rFonts w:ascii="Times New Roman" w:hAnsi="Times New Roman" w:cs="Times New Roman"/>
          <w:color w:val="000000"/>
          <w:cs/>
        </w:rPr>
        <w:t>.</w:t>
      </w:r>
      <w:r w:rsidR="002A2726" w:rsidRPr="0089527A">
        <w:rPr>
          <w:rFonts w:ascii="Times New Roman" w:hAnsi="Times New Roman" w:cs="Times New Roman"/>
          <w:color w:val="000000"/>
        </w:rPr>
        <w:t>, Foo, M</w:t>
      </w:r>
      <w:r w:rsidR="002A2726" w:rsidRPr="0089527A">
        <w:rPr>
          <w:rFonts w:ascii="Times New Roman" w:hAnsi="Times New Roman" w:cs="Times New Roman"/>
          <w:color w:val="000000"/>
          <w:cs/>
        </w:rPr>
        <w:t xml:space="preserve">. </w:t>
      </w:r>
      <w:r w:rsidR="002A2726" w:rsidRPr="0089527A">
        <w:rPr>
          <w:rFonts w:ascii="Times New Roman" w:hAnsi="Times New Roman" w:cs="Times New Roman"/>
          <w:color w:val="000000"/>
        </w:rPr>
        <w:t>E</w:t>
      </w:r>
      <w:r w:rsidR="002A2726" w:rsidRPr="0089527A">
        <w:rPr>
          <w:rFonts w:ascii="Times New Roman" w:hAnsi="Times New Roman" w:cs="Times New Roman"/>
          <w:color w:val="000000"/>
          <w:cs/>
        </w:rPr>
        <w:t>.</w:t>
      </w:r>
      <w:r w:rsidR="002A2726" w:rsidRPr="0089527A">
        <w:rPr>
          <w:rFonts w:ascii="Times New Roman" w:hAnsi="Times New Roman" w:cs="Times New Roman"/>
          <w:color w:val="000000"/>
        </w:rPr>
        <w:t>, &amp; Gopinath, S</w:t>
      </w:r>
      <w:r w:rsidR="002A2726" w:rsidRPr="0089527A">
        <w:rPr>
          <w:rFonts w:ascii="Times New Roman" w:hAnsi="Times New Roman" w:cs="Times New Roman"/>
          <w:color w:val="000000"/>
          <w:cs/>
        </w:rPr>
        <w:t xml:space="preserve">. </w:t>
      </w:r>
      <w:r w:rsidR="002A2726" w:rsidRPr="0089527A">
        <w:rPr>
          <w:rFonts w:ascii="Times New Roman" w:hAnsi="Times New Roman" w:cs="Times New Roman"/>
          <w:color w:val="000000"/>
        </w:rPr>
        <w:t>C</w:t>
      </w:r>
      <w:r w:rsidR="002A2726" w:rsidRPr="0089527A">
        <w:rPr>
          <w:rFonts w:ascii="Times New Roman" w:hAnsi="Times New Roman" w:cs="Times New Roman"/>
          <w:color w:val="000000"/>
          <w:cs/>
        </w:rPr>
        <w:t xml:space="preserve">. </w:t>
      </w:r>
      <w:r w:rsidR="002A2726" w:rsidRPr="0089527A">
        <w:rPr>
          <w:rFonts w:ascii="Times New Roman" w:hAnsi="Times New Roman" w:cs="Times New Roman"/>
          <w:color w:val="000000"/>
        </w:rPr>
        <w:t>B</w:t>
      </w:r>
      <w:r w:rsidR="002A2726" w:rsidRPr="0089527A">
        <w:rPr>
          <w:rFonts w:ascii="Times New Roman" w:hAnsi="Times New Roman" w:cs="Times New Roman"/>
          <w:color w:val="000000"/>
          <w:cs/>
        </w:rPr>
        <w:t>. (</w:t>
      </w:r>
      <w:r w:rsidR="002A2726" w:rsidRPr="0089527A">
        <w:rPr>
          <w:rFonts w:ascii="Times New Roman" w:hAnsi="Times New Roman" w:cs="Times New Roman"/>
          <w:color w:val="000000"/>
        </w:rPr>
        <w:t>2017</w:t>
      </w:r>
      <w:r w:rsidR="002A2726" w:rsidRPr="0089527A">
        <w:rPr>
          <w:rFonts w:ascii="Times New Roman" w:hAnsi="Times New Roman" w:cs="Times New Roman"/>
          <w:color w:val="000000"/>
          <w:cs/>
        </w:rPr>
        <w:t xml:space="preserve">). </w:t>
      </w:r>
      <w:r w:rsidR="002A2726" w:rsidRPr="0089527A">
        <w:rPr>
          <w:rFonts w:ascii="Times New Roman" w:hAnsi="Times New Roman" w:cs="Times New Roman"/>
          <w:color w:val="000000"/>
        </w:rPr>
        <w:t>Feasibility of graphene in biomedical applications</w:t>
      </w:r>
      <w:r w:rsidR="002A2726" w:rsidRPr="0089527A">
        <w:rPr>
          <w:rFonts w:ascii="Times New Roman" w:hAnsi="Times New Roman" w:cs="Times New Roman"/>
          <w:color w:val="000000"/>
          <w:cs/>
        </w:rPr>
        <w:t>.</w:t>
      </w:r>
      <w:r w:rsidR="002A2726" w:rsidRPr="0089527A">
        <w:rPr>
          <w:rFonts w:ascii="Times New Roman" w:hAnsi="Times New Roman" w:cs="Times New Roman"/>
          <w:color w:val="000000"/>
        </w:rPr>
        <w:t> </w:t>
      </w:r>
      <w:r w:rsidR="002A2726" w:rsidRPr="0089527A">
        <w:rPr>
          <w:rFonts w:ascii="Times New Roman" w:hAnsi="Times New Roman" w:cs="Times New Roman"/>
          <w:i/>
          <w:iCs/>
          <w:color w:val="000000"/>
        </w:rPr>
        <w:t>Biomedicine &amp; Pharmacotherapy, 94</w:t>
      </w:r>
      <w:r w:rsidR="0027219B" w:rsidRPr="0089527A">
        <w:rPr>
          <w:rFonts w:ascii="Times New Roman" w:hAnsi="Times New Roman" w:cs="Times New Roman"/>
          <w:color w:val="000000"/>
          <w:cs/>
        </w:rPr>
        <w:t>(</w:t>
      </w:r>
      <w:r w:rsidR="002A2726" w:rsidRPr="0089527A">
        <w:rPr>
          <w:rFonts w:ascii="Times New Roman" w:hAnsi="Times New Roman" w:cs="Times New Roman"/>
          <w:color w:val="000000"/>
        </w:rPr>
        <w:t>Supplement C</w:t>
      </w:r>
      <w:r w:rsidR="002A2726" w:rsidRPr="0089527A">
        <w:rPr>
          <w:rFonts w:ascii="Times New Roman" w:hAnsi="Times New Roman" w:cs="Times New Roman"/>
          <w:color w:val="000000"/>
          <w:cs/>
        </w:rPr>
        <w:t>)</w:t>
      </w:r>
      <w:r w:rsidR="002A2726" w:rsidRPr="0089527A">
        <w:rPr>
          <w:rFonts w:ascii="Times New Roman" w:hAnsi="Times New Roman" w:cs="Times New Roman"/>
          <w:color w:val="000000"/>
        </w:rPr>
        <w:t>, 354</w:t>
      </w:r>
      <w:r w:rsidR="002A2726" w:rsidRPr="0089527A">
        <w:rPr>
          <w:rFonts w:ascii="Times New Roman" w:hAnsi="Times New Roman" w:cs="Times New Roman"/>
          <w:color w:val="000000"/>
          <w:cs/>
        </w:rPr>
        <w:t>-</w:t>
      </w:r>
      <w:r w:rsidR="002A2726" w:rsidRPr="0089527A">
        <w:rPr>
          <w:rFonts w:ascii="Times New Roman" w:hAnsi="Times New Roman" w:cs="Times New Roman"/>
          <w:color w:val="000000"/>
        </w:rPr>
        <w:t>361</w:t>
      </w:r>
      <w:r w:rsidR="002A2726" w:rsidRPr="0089527A">
        <w:rPr>
          <w:rFonts w:ascii="Times New Roman" w:hAnsi="Times New Roman" w:cs="Times New Roman"/>
          <w:color w:val="000000"/>
          <w:cs/>
        </w:rPr>
        <w:t xml:space="preserve">. </w:t>
      </w:r>
    </w:p>
    <w:p w14:paraId="5503BA13" w14:textId="28D79239" w:rsidR="002A2726" w:rsidRPr="0089527A" w:rsidRDefault="00F95AE4" w:rsidP="001442EC">
      <w:pPr>
        <w:pStyle w:val="NormalWeb"/>
        <w:shd w:val="clear" w:color="auto" w:fill="FFFFFF"/>
        <w:spacing w:after="0" w:afterAutospacing="0" w:line="360" w:lineRule="auto"/>
        <w:ind w:left="720" w:right="72" w:hanging="720"/>
        <w:jc w:val="thaiDistribute"/>
        <w:rPr>
          <w:rFonts w:ascii="Times New Roman" w:hAnsi="Times New Roman" w:cs="Times New Roman"/>
          <w:color w:val="000000"/>
        </w:rPr>
      </w:pPr>
      <w:r w:rsidRPr="0089527A">
        <w:rPr>
          <w:rFonts w:ascii="Times New Roman" w:hAnsi="Times New Roman" w:cs="Times New Roman"/>
          <w:color w:val="000000"/>
        </w:rPr>
        <w:t>Institute, I</w:t>
      </w:r>
      <w:r w:rsidR="002A2726" w:rsidRPr="0089527A">
        <w:rPr>
          <w:rFonts w:ascii="Times New Roman" w:hAnsi="Times New Roman" w:cs="Times New Roman"/>
          <w:color w:val="000000"/>
          <w:cs/>
        </w:rPr>
        <w:t>.</w:t>
      </w:r>
      <w:r w:rsidR="002A2726" w:rsidRPr="0089527A">
        <w:rPr>
          <w:rFonts w:ascii="Times New Roman" w:hAnsi="Times New Roman" w:cs="Times New Roman"/>
          <w:color w:val="000000"/>
        </w:rPr>
        <w:t>,</w:t>
      </w:r>
      <w:r w:rsidR="002A2726" w:rsidRPr="0089527A">
        <w:rPr>
          <w:rFonts w:ascii="Times New Roman" w:hAnsi="Times New Roman" w:cs="Times New Roman"/>
          <w:color w:val="000000"/>
          <w:shd w:val="clear" w:color="auto" w:fill="FFFFFF"/>
          <w:cs/>
        </w:rPr>
        <w:t xml:space="preserve"> </w:t>
      </w:r>
      <w:r w:rsidR="002A2726" w:rsidRPr="0089527A">
        <w:rPr>
          <w:rFonts w:ascii="Times New Roman" w:hAnsi="Times New Roman" w:cs="Times New Roman"/>
          <w:color w:val="000000"/>
          <w:shd w:val="clear" w:color="auto" w:fill="FFFFFF"/>
        </w:rPr>
        <w:t>Hanot, C</w:t>
      </w:r>
      <w:r w:rsidR="002A2726" w:rsidRPr="0089527A">
        <w:rPr>
          <w:rFonts w:ascii="Times New Roman" w:hAnsi="Times New Roman" w:cs="Times New Roman"/>
          <w:color w:val="000000"/>
          <w:shd w:val="clear" w:color="auto" w:fill="FFFFFF"/>
          <w:cs/>
        </w:rPr>
        <w:t xml:space="preserve">. </w:t>
      </w:r>
      <w:r w:rsidR="002A2726" w:rsidRPr="0089527A">
        <w:rPr>
          <w:rFonts w:ascii="Times New Roman" w:hAnsi="Times New Roman" w:cs="Times New Roman"/>
          <w:color w:val="000000"/>
          <w:shd w:val="clear" w:color="auto" w:fill="FFFFFF"/>
        </w:rPr>
        <w:t>C</w:t>
      </w:r>
      <w:r w:rsidR="002A2726" w:rsidRPr="0089527A">
        <w:rPr>
          <w:rFonts w:ascii="Times New Roman" w:hAnsi="Times New Roman" w:cs="Times New Roman"/>
          <w:color w:val="000000"/>
          <w:shd w:val="clear" w:color="auto" w:fill="FFFFFF"/>
          <w:cs/>
        </w:rPr>
        <w:t>.</w:t>
      </w:r>
      <w:r w:rsidR="002A2726" w:rsidRPr="0089527A">
        <w:rPr>
          <w:rFonts w:ascii="Times New Roman" w:hAnsi="Times New Roman" w:cs="Times New Roman"/>
          <w:color w:val="000000"/>
          <w:shd w:val="clear" w:color="auto" w:fill="FFFFFF"/>
        </w:rPr>
        <w:t>, Choi, Y</w:t>
      </w:r>
      <w:r w:rsidR="002A2726" w:rsidRPr="0089527A">
        <w:rPr>
          <w:rFonts w:ascii="Times New Roman" w:hAnsi="Times New Roman" w:cs="Times New Roman"/>
          <w:color w:val="000000"/>
          <w:shd w:val="clear" w:color="auto" w:fill="FFFFFF"/>
          <w:cs/>
        </w:rPr>
        <w:t xml:space="preserve">. </w:t>
      </w:r>
      <w:r w:rsidR="002A2726" w:rsidRPr="0089527A">
        <w:rPr>
          <w:rFonts w:ascii="Times New Roman" w:hAnsi="Times New Roman" w:cs="Times New Roman"/>
          <w:color w:val="000000"/>
          <w:shd w:val="clear" w:color="auto" w:fill="FFFFFF"/>
        </w:rPr>
        <w:t>S</w:t>
      </w:r>
      <w:r w:rsidR="002A2726" w:rsidRPr="0089527A">
        <w:rPr>
          <w:rFonts w:ascii="Times New Roman" w:hAnsi="Times New Roman" w:cs="Times New Roman"/>
          <w:color w:val="000000"/>
          <w:shd w:val="clear" w:color="auto" w:fill="FFFFFF"/>
          <w:cs/>
        </w:rPr>
        <w:t>.</w:t>
      </w:r>
      <w:r w:rsidR="002A2726" w:rsidRPr="0089527A">
        <w:rPr>
          <w:rFonts w:ascii="Times New Roman" w:hAnsi="Times New Roman" w:cs="Times New Roman"/>
          <w:color w:val="000000"/>
          <w:shd w:val="clear" w:color="auto" w:fill="FFFFFF"/>
        </w:rPr>
        <w:t>, Anani, T</w:t>
      </w:r>
      <w:r w:rsidR="002A2726" w:rsidRPr="0089527A">
        <w:rPr>
          <w:rFonts w:ascii="Times New Roman" w:hAnsi="Times New Roman" w:cs="Times New Roman"/>
          <w:color w:val="000000"/>
          <w:shd w:val="clear" w:color="auto" w:fill="FFFFFF"/>
          <w:cs/>
        </w:rPr>
        <w:t xml:space="preserve">. </w:t>
      </w:r>
      <w:r w:rsidR="002A2726" w:rsidRPr="0089527A">
        <w:rPr>
          <w:rFonts w:ascii="Times New Roman" w:hAnsi="Times New Roman" w:cs="Times New Roman"/>
          <w:color w:val="000000"/>
          <w:shd w:val="clear" w:color="auto" w:fill="FFFFFF"/>
        </w:rPr>
        <w:t>B</w:t>
      </w:r>
      <w:r w:rsidR="002A2726" w:rsidRPr="0089527A">
        <w:rPr>
          <w:rFonts w:ascii="Times New Roman" w:hAnsi="Times New Roman" w:cs="Times New Roman"/>
          <w:color w:val="000000"/>
          <w:shd w:val="clear" w:color="auto" w:fill="FFFFFF"/>
          <w:cs/>
        </w:rPr>
        <w:t>.</w:t>
      </w:r>
      <w:r w:rsidR="002A2726" w:rsidRPr="0089527A">
        <w:rPr>
          <w:rFonts w:ascii="Times New Roman" w:hAnsi="Times New Roman" w:cs="Times New Roman"/>
          <w:color w:val="000000"/>
          <w:shd w:val="clear" w:color="auto" w:fill="FFFFFF"/>
        </w:rPr>
        <w:t xml:space="preserve">, </w:t>
      </w:r>
      <w:proofErr w:type="spellStart"/>
      <w:r w:rsidR="002A2726" w:rsidRPr="0089527A">
        <w:rPr>
          <w:rFonts w:ascii="Times New Roman" w:hAnsi="Times New Roman" w:cs="Times New Roman"/>
          <w:color w:val="000000"/>
          <w:shd w:val="clear" w:color="auto" w:fill="FFFFFF"/>
        </w:rPr>
        <w:t>Soundarrajan</w:t>
      </w:r>
      <w:proofErr w:type="spellEnd"/>
      <w:r w:rsidR="002A2726" w:rsidRPr="0089527A">
        <w:rPr>
          <w:rFonts w:ascii="Times New Roman" w:hAnsi="Times New Roman" w:cs="Times New Roman"/>
          <w:color w:val="000000"/>
          <w:shd w:val="clear" w:color="auto" w:fill="FFFFFF"/>
        </w:rPr>
        <w:t>, D</w:t>
      </w:r>
      <w:r w:rsidR="002A2726" w:rsidRPr="0089527A">
        <w:rPr>
          <w:rFonts w:ascii="Times New Roman" w:hAnsi="Times New Roman" w:cs="Times New Roman"/>
          <w:color w:val="000000"/>
          <w:shd w:val="clear" w:color="auto" w:fill="FFFFFF"/>
          <w:cs/>
        </w:rPr>
        <w:t>.</w:t>
      </w:r>
      <w:r w:rsidR="002A2726" w:rsidRPr="0089527A">
        <w:rPr>
          <w:rFonts w:ascii="Times New Roman" w:hAnsi="Times New Roman" w:cs="Times New Roman"/>
          <w:color w:val="000000"/>
          <w:shd w:val="clear" w:color="auto" w:fill="FFFFFF"/>
        </w:rPr>
        <w:t>, &amp; David, A</w:t>
      </w:r>
      <w:r w:rsidR="002A2726" w:rsidRPr="0089527A">
        <w:rPr>
          <w:rFonts w:ascii="Times New Roman" w:hAnsi="Times New Roman" w:cs="Times New Roman"/>
          <w:color w:val="000000"/>
          <w:shd w:val="clear" w:color="auto" w:fill="FFFFFF"/>
          <w:cs/>
        </w:rPr>
        <w:t xml:space="preserve">. </w:t>
      </w:r>
      <w:r w:rsidR="002A2726" w:rsidRPr="0089527A">
        <w:rPr>
          <w:rFonts w:ascii="Times New Roman" w:hAnsi="Times New Roman" w:cs="Times New Roman"/>
          <w:color w:val="000000"/>
          <w:shd w:val="clear" w:color="auto" w:fill="FFFFFF"/>
        </w:rPr>
        <w:t>E</w:t>
      </w:r>
      <w:r w:rsidR="002A2726" w:rsidRPr="0089527A">
        <w:rPr>
          <w:rFonts w:ascii="Times New Roman" w:hAnsi="Times New Roman" w:cs="Times New Roman"/>
          <w:color w:val="000000"/>
          <w:shd w:val="clear" w:color="auto" w:fill="FFFFFF"/>
          <w:cs/>
        </w:rPr>
        <w:t>. (</w:t>
      </w:r>
      <w:r w:rsidR="002A2726" w:rsidRPr="0089527A">
        <w:rPr>
          <w:rFonts w:ascii="Times New Roman" w:hAnsi="Times New Roman" w:cs="Times New Roman"/>
          <w:color w:val="000000"/>
          <w:shd w:val="clear" w:color="auto" w:fill="FFFFFF"/>
        </w:rPr>
        <w:t>2015</w:t>
      </w:r>
      <w:r w:rsidR="002A2726" w:rsidRPr="0089527A">
        <w:rPr>
          <w:rFonts w:ascii="Times New Roman" w:hAnsi="Times New Roman" w:cs="Times New Roman"/>
          <w:color w:val="000000"/>
          <w:shd w:val="clear" w:color="auto" w:fill="FFFFFF"/>
          <w:cs/>
        </w:rPr>
        <w:t xml:space="preserve">). </w:t>
      </w:r>
      <w:r w:rsidR="002A2726" w:rsidRPr="0089527A">
        <w:rPr>
          <w:rFonts w:ascii="Times New Roman" w:hAnsi="Times New Roman" w:cs="Times New Roman"/>
          <w:color w:val="000000"/>
          <w:shd w:val="clear" w:color="auto" w:fill="FFFFFF"/>
        </w:rPr>
        <w:t>Effects of iron</w:t>
      </w:r>
      <w:r w:rsidR="002A2726" w:rsidRPr="0089527A">
        <w:rPr>
          <w:rFonts w:ascii="Times New Roman" w:hAnsi="Times New Roman" w:cs="Times New Roman"/>
          <w:color w:val="000000"/>
          <w:shd w:val="clear" w:color="auto" w:fill="FFFFFF"/>
          <w:cs/>
        </w:rPr>
        <w:t>-</w:t>
      </w:r>
      <w:r w:rsidR="002A2726" w:rsidRPr="0089527A">
        <w:rPr>
          <w:rFonts w:ascii="Times New Roman" w:hAnsi="Times New Roman" w:cs="Times New Roman"/>
          <w:color w:val="000000"/>
          <w:shd w:val="clear" w:color="auto" w:fill="FFFFFF"/>
        </w:rPr>
        <w:t>oxide nanoparticle surface chemistry on uptake kinetics and cytotoxicity in CHO</w:t>
      </w:r>
      <w:r w:rsidR="002A2726" w:rsidRPr="0089527A">
        <w:rPr>
          <w:rFonts w:ascii="Times New Roman" w:hAnsi="Times New Roman" w:cs="Times New Roman"/>
          <w:color w:val="000000"/>
          <w:shd w:val="clear" w:color="auto" w:fill="FFFFFF"/>
          <w:cs/>
        </w:rPr>
        <w:t>-</w:t>
      </w:r>
      <w:r w:rsidR="002A2726" w:rsidRPr="0089527A">
        <w:rPr>
          <w:rFonts w:ascii="Times New Roman" w:hAnsi="Times New Roman" w:cs="Times New Roman"/>
          <w:color w:val="000000"/>
          <w:shd w:val="clear" w:color="auto" w:fill="FFFFFF"/>
        </w:rPr>
        <w:t>K1 cells</w:t>
      </w:r>
      <w:r w:rsidR="002A2726" w:rsidRPr="0089527A">
        <w:rPr>
          <w:rFonts w:ascii="Times New Roman" w:hAnsi="Times New Roman" w:cs="Times New Roman"/>
          <w:color w:val="000000"/>
          <w:shd w:val="clear" w:color="auto" w:fill="FFFFFF"/>
          <w:cs/>
        </w:rPr>
        <w:t>.</w:t>
      </w:r>
      <w:r w:rsidR="002A2726" w:rsidRPr="0089527A">
        <w:rPr>
          <w:rFonts w:ascii="Times New Roman" w:hAnsi="Times New Roman" w:cs="Times New Roman"/>
          <w:color w:val="000000"/>
          <w:shd w:val="clear" w:color="auto" w:fill="FFFFFF"/>
        </w:rPr>
        <w:t> </w:t>
      </w:r>
      <w:r w:rsidR="002A2726" w:rsidRPr="0089527A">
        <w:rPr>
          <w:rFonts w:ascii="Times New Roman" w:hAnsi="Times New Roman" w:cs="Times New Roman"/>
          <w:i/>
          <w:iCs/>
          <w:color w:val="000000"/>
          <w:shd w:val="clear" w:color="auto" w:fill="FFFFFF"/>
        </w:rPr>
        <w:t>International Journal of Molecular Sciences, 17</w:t>
      </w:r>
      <w:r w:rsidR="00995063" w:rsidRPr="0089527A">
        <w:rPr>
          <w:rFonts w:ascii="Times New Roman" w:hAnsi="Times New Roman" w:cs="Times New Roman"/>
          <w:color w:val="000000"/>
          <w:shd w:val="clear" w:color="auto" w:fill="FFFFFF"/>
          <w:cs/>
        </w:rPr>
        <w:t>(</w:t>
      </w:r>
      <w:r w:rsidR="00995063" w:rsidRPr="0089527A">
        <w:rPr>
          <w:rFonts w:ascii="Times New Roman" w:hAnsi="Times New Roman" w:cs="Times New Roman"/>
          <w:color w:val="000000"/>
          <w:shd w:val="clear" w:color="auto" w:fill="FFFFFF"/>
        </w:rPr>
        <w:t>1</w:t>
      </w:r>
      <w:r w:rsidR="00995063" w:rsidRPr="0089527A">
        <w:rPr>
          <w:rFonts w:ascii="Times New Roman" w:hAnsi="Times New Roman" w:cs="Times New Roman"/>
          <w:color w:val="000000"/>
          <w:shd w:val="clear" w:color="auto" w:fill="FFFFFF"/>
          <w:cs/>
        </w:rPr>
        <w:t>)</w:t>
      </w:r>
      <w:r w:rsidR="00995063" w:rsidRPr="0089527A">
        <w:rPr>
          <w:rFonts w:ascii="Times New Roman" w:hAnsi="Times New Roman" w:cs="Times New Roman"/>
          <w:color w:val="000000"/>
          <w:shd w:val="clear" w:color="auto" w:fill="FFFFFF"/>
        </w:rPr>
        <w:t>, 226</w:t>
      </w:r>
      <w:r w:rsidR="00995063" w:rsidRPr="0089527A">
        <w:rPr>
          <w:rFonts w:ascii="Times New Roman" w:hAnsi="Times New Roman" w:cs="Times New Roman"/>
          <w:color w:val="000000"/>
          <w:shd w:val="clear" w:color="auto" w:fill="FFFFFF"/>
          <w:cs/>
        </w:rPr>
        <w:t>-</w:t>
      </w:r>
      <w:r w:rsidR="00995063" w:rsidRPr="0089527A">
        <w:rPr>
          <w:rFonts w:ascii="Times New Roman" w:hAnsi="Times New Roman" w:cs="Times New Roman"/>
          <w:color w:val="000000"/>
          <w:shd w:val="clear" w:color="auto" w:fill="FFFFFF"/>
        </w:rPr>
        <w:t>230</w:t>
      </w:r>
      <w:r w:rsidR="00995063" w:rsidRPr="0089527A">
        <w:rPr>
          <w:rFonts w:ascii="Times New Roman" w:hAnsi="Times New Roman" w:cs="Times New Roman"/>
          <w:color w:val="000000"/>
          <w:shd w:val="clear" w:color="auto" w:fill="FFFFFF"/>
          <w:cs/>
        </w:rPr>
        <w:t>.</w:t>
      </w:r>
      <w:r w:rsidR="002A2726" w:rsidRPr="0089527A">
        <w:rPr>
          <w:rFonts w:ascii="Times New Roman" w:hAnsi="Times New Roman" w:cs="Times New Roman"/>
          <w:color w:val="000000"/>
          <w:shd w:val="clear" w:color="auto" w:fill="FFFFFF"/>
          <w:cs/>
        </w:rPr>
        <w:t xml:space="preserve"> </w:t>
      </w:r>
    </w:p>
    <w:p w14:paraId="0C31A504" w14:textId="1F279438" w:rsidR="001066F3" w:rsidRPr="0089527A" w:rsidRDefault="00F95AE4" w:rsidP="001442EC">
      <w:pPr>
        <w:pStyle w:val="NormalWeb"/>
        <w:shd w:val="clear" w:color="auto" w:fill="FFFFFF"/>
        <w:spacing w:after="0" w:afterAutospacing="0" w:line="360" w:lineRule="auto"/>
        <w:ind w:left="720" w:right="72" w:hanging="720"/>
        <w:jc w:val="thaiDistribute"/>
        <w:rPr>
          <w:rFonts w:ascii="Times New Roman" w:hAnsi="Times New Roman" w:cs="Times New Roman"/>
          <w:color w:val="000000"/>
        </w:rPr>
      </w:pPr>
      <w:r w:rsidRPr="0089527A">
        <w:rPr>
          <w:rFonts w:ascii="Times New Roman" w:hAnsi="Times New Roman" w:cs="Times New Roman"/>
          <w:color w:val="000000"/>
        </w:rPr>
        <w:t>Institute, I</w:t>
      </w:r>
      <w:r w:rsidR="001066F3" w:rsidRPr="0089527A">
        <w:rPr>
          <w:rFonts w:ascii="Times New Roman" w:hAnsi="Times New Roman" w:cs="Times New Roman"/>
          <w:color w:val="000000"/>
          <w:cs/>
        </w:rPr>
        <w:t>.</w:t>
      </w:r>
      <w:r w:rsidR="001066F3" w:rsidRPr="0089527A">
        <w:rPr>
          <w:rFonts w:ascii="Times New Roman" w:hAnsi="Times New Roman" w:cs="Times New Roman"/>
          <w:color w:val="000000"/>
        </w:rPr>
        <w:t>,</w:t>
      </w:r>
      <w:r w:rsidR="001066F3" w:rsidRPr="0089527A">
        <w:rPr>
          <w:rFonts w:ascii="Times New Roman" w:hAnsi="Times New Roman" w:cs="Times New Roman"/>
          <w:color w:val="000000"/>
          <w:shd w:val="clear" w:color="auto" w:fill="FFFFFF"/>
          <w:cs/>
        </w:rPr>
        <w:t xml:space="preserve"> </w:t>
      </w:r>
      <w:proofErr w:type="spellStart"/>
      <w:r w:rsidR="001066F3" w:rsidRPr="0089527A">
        <w:rPr>
          <w:rFonts w:ascii="Times New Roman" w:hAnsi="Times New Roman" w:cs="Times New Roman"/>
          <w:color w:val="000000"/>
          <w:shd w:val="clear" w:color="auto" w:fill="FFFFFF"/>
        </w:rPr>
        <w:t>Sinervo</w:t>
      </w:r>
      <w:proofErr w:type="spellEnd"/>
      <w:r w:rsidR="001066F3" w:rsidRPr="0089527A">
        <w:rPr>
          <w:rFonts w:ascii="Times New Roman" w:hAnsi="Times New Roman" w:cs="Times New Roman"/>
          <w:color w:val="000000"/>
          <w:shd w:val="clear" w:color="auto" w:fill="FFFFFF"/>
        </w:rPr>
        <w:t>, A</w:t>
      </w:r>
      <w:r w:rsidR="001066F3" w:rsidRPr="0089527A">
        <w:rPr>
          <w:rFonts w:ascii="Times New Roman" w:hAnsi="Times New Roman" w:cs="Times New Roman"/>
          <w:color w:val="000000"/>
          <w:shd w:val="clear" w:color="auto" w:fill="FFFFFF"/>
          <w:cs/>
        </w:rPr>
        <w:t>.</w:t>
      </w:r>
      <w:r w:rsidR="001066F3" w:rsidRPr="0089527A">
        <w:rPr>
          <w:rFonts w:ascii="Times New Roman" w:hAnsi="Times New Roman" w:cs="Times New Roman"/>
          <w:color w:val="000000"/>
          <w:shd w:val="clear" w:color="auto" w:fill="FFFFFF"/>
        </w:rPr>
        <w:t xml:space="preserve">, &amp; </w:t>
      </w:r>
      <w:proofErr w:type="spellStart"/>
      <w:r w:rsidR="001066F3" w:rsidRPr="0089527A">
        <w:rPr>
          <w:rFonts w:ascii="Times New Roman" w:hAnsi="Times New Roman" w:cs="Times New Roman"/>
          <w:color w:val="000000"/>
          <w:shd w:val="clear" w:color="auto" w:fill="FFFFFF"/>
        </w:rPr>
        <w:t>Arkkio</w:t>
      </w:r>
      <w:proofErr w:type="spellEnd"/>
      <w:r w:rsidR="001066F3" w:rsidRPr="0089527A">
        <w:rPr>
          <w:rFonts w:ascii="Times New Roman" w:hAnsi="Times New Roman" w:cs="Times New Roman"/>
          <w:color w:val="000000"/>
          <w:shd w:val="clear" w:color="auto" w:fill="FFFFFF"/>
        </w:rPr>
        <w:t>, A</w:t>
      </w:r>
      <w:r w:rsidR="001066F3" w:rsidRPr="0089527A">
        <w:rPr>
          <w:rFonts w:ascii="Times New Roman" w:hAnsi="Times New Roman" w:cs="Times New Roman"/>
          <w:color w:val="000000"/>
          <w:shd w:val="clear" w:color="auto" w:fill="FFFFFF"/>
          <w:cs/>
        </w:rPr>
        <w:t>. (</w:t>
      </w:r>
      <w:r w:rsidR="001066F3" w:rsidRPr="0089527A">
        <w:rPr>
          <w:rFonts w:ascii="Times New Roman" w:hAnsi="Times New Roman" w:cs="Times New Roman"/>
          <w:color w:val="000000"/>
          <w:shd w:val="clear" w:color="auto" w:fill="FFFFFF"/>
        </w:rPr>
        <w:t>2012</w:t>
      </w:r>
      <w:r w:rsidR="001066F3" w:rsidRPr="0089527A">
        <w:rPr>
          <w:rFonts w:ascii="Times New Roman" w:hAnsi="Times New Roman" w:cs="Times New Roman"/>
          <w:color w:val="000000"/>
          <w:shd w:val="clear" w:color="auto" w:fill="FFFFFF"/>
          <w:cs/>
        </w:rPr>
        <w:t xml:space="preserve">). </w:t>
      </w:r>
      <w:r w:rsidR="001066F3" w:rsidRPr="0089527A">
        <w:rPr>
          <w:rFonts w:ascii="Times New Roman" w:hAnsi="Times New Roman" w:cs="Times New Roman"/>
          <w:color w:val="000000"/>
          <w:shd w:val="clear" w:color="auto" w:fill="FFFFFF"/>
        </w:rPr>
        <w:t>Modeling two</w:t>
      </w:r>
      <w:r w:rsidR="001066F3" w:rsidRPr="0089527A">
        <w:rPr>
          <w:rFonts w:ascii="Times New Roman" w:hAnsi="Times New Roman" w:cs="Times New Roman"/>
          <w:color w:val="000000"/>
          <w:shd w:val="clear" w:color="auto" w:fill="FFFFFF"/>
          <w:cs/>
        </w:rPr>
        <w:t>-</w:t>
      </w:r>
      <w:r w:rsidR="001066F3" w:rsidRPr="0089527A">
        <w:rPr>
          <w:rFonts w:ascii="Times New Roman" w:hAnsi="Times New Roman" w:cs="Times New Roman"/>
          <w:color w:val="000000"/>
          <w:shd w:val="clear" w:color="auto" w:fill="FFFFFF"/>
        </w:rPr>
        <w:t xml:space="preserve">pole cage induction machine equipped with embedded force </w:t>
      </w:r>
      <w:r w:rsidR="001468CA" w:rsidRPr="0089527A">
        <w:rPr>
          <w:rFonts w:ascii="Times New Roman" w:hAnsi="Times New Roman" w:cs="Times New Roman"/>
          <w:color w:val="000000"/>
          <w:shd w:val="clear" w:color="auto" w:fill="FFFFFF"/>
        </w:rPr>
        <w:t>actuator</w:t>
      </w:r>
      <w:r w:rsidR="001468CA" w:rsidRPr="0089527A">
        <w:rPr>
          <w:rFonts w:ascii="Times New Roman" w:hAnsi="Times New Roman" w:cs="Angsana New" w:hint="cs"/>
          <w:color w:val="000000"/>
          <w:shd w:val="clear" w:color="auto" w:fill="FFFFFF"/>
          <w:cs/>
        </w:rPr>
        <w:t>.</w:t>
      </w:r>
      <w:r w:rsidR="001468CA" w:rsidRPr="0089527A">
        <w:rPr>
          <w:rFonts w:ascii="Times New Roman" w:hAnsi="Times New Roman" w:cs="Times New Roman"/>
          <w:color w:val="000000"/>
          <w:shd w:val="clear" w:color="auto" w:fill="FFFFFF"/>
        </w:rPr>
        <w:t xml:space="preserve"> Proceedings</w:t>
      </w:r>
      <w:r w:rsidR="0027219B" w:rsidRPr="0089527A">
        <w:rPr>
          <w:rFonts w:ascii="Times New Roman" w:hAnsi="Times New Roman" w:cs="Times New Roman"/>
          <w:color w:val="000000"/>
          <w:shd w:val="clear" w:color="auto" w:fill="FFFFFF"/>
        </w:rPr>
        <w:t xml:space="preserve"> of</w:t>
      </w:r>
      <w:r w:rsidR="001066F3" w:rsidRPr="0089527A">
        <w:rPr>
          <w:rFonts w:ascii="Times New Roman" w:hAnsi="Times New Roman" w:cs="Times New Roman"/>
          <w:color w:val="000000"/>
          <w:shd w:val="clear" w:color="auto" w:fill="FFFFFF"/>
        </w:rPr>
        <w:t> </w:t>
      </w:r>
      <w:r w:rsidR="001066F3" w:rsidRPr="0089527A">
        <w:rPr>
          <w:rFonts w:ascii="Times New Roman" w:hAnsi="Times New Roman" w:cs="Times New Roman"/>
          <w:i/>
          <w:iCs/>
          <w:color w:val="000000"/>
          <w:shd w:val="clear" w:color="auto" w:fill="FFFFFF"/>
        </w:rPr>
        <w:t>10</w:t>
      </w:r>
      <w:r w:rsidR="001066F3" w:rsidRPr="0089527A">
        <w:rPr>
          <w:rFonts w:ascii="Times New Roman" w:hAnsi="Times New Roman" w:cs="Times New Roman"/>
          <w:i/>
          <w:iCs/>
          <w:color w:val="000000"/>
          <w:shd w:val="clear" w:color="auto" w:fill="FFFFFF"/>
          <w:vertAlign w:val="superscript"/>
        </w:rPr>
        <w:t>th</w:t>
      </w:r>
      <w:r w:rsidR="001066F3" w:rsidRPr="0089527A">
        <w:rPr>
          <w:rFonts w:ascii="Times New Roman" w:hAnsi="Times New Roman" w:cs="Times New Roman"/>
          <w:i/>
          <w:iCs/>
          <w:color w:val="000000"/>
          <w:shd w:val="clear" w:color="auto" w:fill="FFFFFF"/>
        </w:rPr>
        <w:t xml:space="preserve"> International Conference on Vibrations in Rotating Machinery</w:t>
      </w:r>
      <w:r w:rsidR="001066F3" w:rsidRPr="0089527A">
        <w:rPr>
          <w:rFonts w:ascii="Times New Roman" w:hAnsi="Times New Roman" w:cs="Times New Roman"/>
          <w:color w:val="000000"/>
          <w:shd w:val="clear" w:color="auto" w:fill="FFFFFF"/>
        </w:rPr>
        <w:t> </w:t>
      </w:r>
      <w:r w:rsidR="001066F3" w:rsidRPr="0089527A">
        <w:rPr>
          <w:rFonts w:ascii="Times New Roman" w:hAnsi="Times New Roman" w:cs="Times New Roman"/>
          <w:color w:val="000000"/>
          <w:shd w:val="clear" w:color="auto" w:fill="FFFFFF"/>
          <w:cs/>
        </w:rPr>
        <w:t>(</w:t>
      </w:r>
      <w:r w:rsidR="001066F3" w:rsidRPr="0089527A">
        <w:rPr>
          <w:rFonts w:ascii="Times New Roman" w:hAnsi="Times New Roman" w:cs="Times New Roman"/>
          <w:color w:val="000000"/>
          <w:shd w:val="clear" w:color="auto" w:fill="FFFFFF"/>
        </w:rPr>
        <w:t>pp</w:t>
      </w:r>
      <w:r w:rsidR="001066F3" w:rsidRPr="0089527A">
        <w:rPr>
          <w:rFonts w:ascii="Times New Roman" w:hAnsi="Times New Roman" w:cs="Times New Roman"/>
          <w:color w:val="000000"/>
          <w:shd w:val="clear" w:color="auto" w:fill="FFFFFF"/>
          <w:cs/>
        </w:rPr>
        <w:t xml:space="preserve">. </w:t>
      </w:r>
      <w:r w:rsidR="001066F3" w:rsidRPr="0089527A">
        <w:rPr>
          <w:rFonts w:ascii="Times New Roman" w:hAnsi="Times New Roman" w:cs="Times New Roman"/>
          <w:color w:val="000000"/>
          <w:shd w:val="clear" w:color="auto" w:fill="FFFFFF"/>
        </w:rPr>
        <w:t>765</w:t>
      </w:r>
      <w:r w:rsidR="001066F3" w:rsidRPr="0089527A">
        <w:rPr>
          <w:rFonts w:ascii="Times New Roman" w:hAnsi="Times New Roman" w:cs="Times New Roman"/>
          <w:color w:val="000000"/>
          <w:shd w:val="clear" w:color="auto" w:fill="FFFFFF"/>
          <w:cs/>
        </w:rPr>
        <w:t>-</w:t>
      </w:r>
      <w:r w:rsidR="001066F3" w:rsidRPr="0089527A">
        <w:rPr>
          <w:rFonts w:ascii="Times New Roman" w:hAnsi="Times New Roman" w:cs="Times New Roman"/>
          <w:color w:val="000000"/>
          <w:shd w:val="clear" w:color="auto" w:fill="FFFFFF"/>
        </w:rPr>
        <w:t>774</w:t>
      </w:r>
      <w:r w:rsidR="001066F3" w:rsidRPr="0089527A">
        <w:rPr>
          <w:rFonts w:ascii="Times New Roman" w:hAnsi="Times New Roman" w:cs="Times New Roman"/>
          <w:color w:val="000000"/>
          <w:shd w:val="clear" w:color="auto" w:fill="FFFFFF"/>
          <w:cs/>
        </w:rPr>
        <w:t>)</w:t>
      </w:r>
      <w:r w:rsidR="00A86251" w:rsidRPr="0089527A">
        <w:rPr>
          <w:rFonts w:ascii="Times New Roman" w:hAnsi="Times New Roman" w:cs="Times New Roman"/>
          <w:color w:val="000000"/>
          <w:shd w:val="clear" w:color="auto" w:fill="FFFFFF"/>
          <w:cs/>
        </w:rPr>
        <w:t xml:space="preserve">. </w:t>
      </w:r>
      <w:r w:rsidR="00A86251" w:rsidRPr="0089527A">
        <w:rPr>
          <w:rFonts w:ascii="Times New Roman" w:hAnsi="Times New Roman" w:cs="Times New Roman"/>
          <w:color w:val="000000"/>
          <w:shd w:val="clear" w:color="auto" w:fill="FFFFFF"/>
        </w:rPr>
        <w:t>New York</w:t>
      </w:r>
      <w:r w:rsidR="001066F3" w:rsidRPr="0089527A">
        <w:rPr>
          <w:rFonts w:ascii="Times New Roman" w:hAnsi="Times New Roman" w:cs="Times New Roman"/>
          <w:color w:val="000000"/>
          <w:shd w:val="clear" w:color="auto" w:fill="FFFFFF"/>
          <w:cs/>
        </w:rPr>
        <w:t xml:space="preserve">: </w:t>
      </w:r>
      <w:r w:rsidR="001066F3" w:rsidRPr="0089527A">
        <w:rPr>
          <w:rFonts w:ascii="Times New Roman" w:hAnsi="Times New Roman" w:cs="Times New Roman"/>
          <w:color w:val="000000"/>
          <w:shd w:val="clear" w:color="auto" w:fill="FFFFFF"/>
        </w:rPr>
        <w:t>Woodhead Publishing</w:t>
      </w:r>
      <w:r w:rsidR="001066F3" w:rsidRPr="0089527A">
        <w:rPr>
          <w:rFonts w:ascii="Times New Roman" w:hAnsi="Times New Roman" w:cs="Times New Roman"/>
          <w:color w:val="000000"/>
          <w:shd w:val="clear" w:color="auto" w:fill="FFFFFF"/>
          <w:cs/>
        </w:rPr>
        <w:t>.</w:t>
      </w:r>
    </w:p>
    <w:p w14:paraId="6CFC691B" w14:textId="77777777" w:rsidR="002A2726" w:rsidRPr="00CC2483" w:rsidRDefault="002A2726" w:rsidP="00AB348B">
      <w:pPr>
        <w:tabs>
          <w:tab w:val="left" w:pos="3600"/>
        </w:tabs>
        <w:spacing w:line="360" w:lineRule="auto"/>
        <w:rPr>
          <w:rFonts w:eastAsia="Calibri"/>
          <w:lang w:val="en-US"/>
        </w:rPr>
      </w:pPr>
    </w:p>
    <w:sectPr w:rsidR="002A2726" w:rsidRPr="00CC2483" w:rsidSect="0011633A">
      <w:headerReference w:type="default" r:id="rId11"/>
      <w:pgSz w:w="11906" w:h="16838" w:code="9"/>
      <w:pgMar w:top="2160" w:right="1440" w:bottom="1440" w:left="2160" w:header="1440" w:footer="709" w:gutter="0"/>
      <w:pgNumType w:start="1"/>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E7788E" w14:textId="77777777" w:rsidR="00036BD8" w:rsidRDefault="00036BD8" w:rsidP="00464F72">
      <w:r>
        <w:separator/>
      </w:r>
    </w:p>
  </w:endnote>
  <w:endnote w:type="continuationSeparator" w:id="0">
    <w:p w14:paraId="75E94EE4" w14:textId="77777777" w:rsidR="00036BD8" w:rsidRDefault="00036BD8" w:rsidP="00464F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8A2EEDD7-F2E3-6A49-81F4-D948EA035BB7}"/>
    <w:embedBold r:id="rId2" w:fontKey="{E3E9EF0C-E365-AF4D-A2FF-FB3489147DD7}"/>
    <w:embedItalic r:id="rId3" w:fontKey="{BB435223-425F-2842-880C-6847992B8FA2}"/>
    <w:embedBoldItalic r:id="rId4" w:fontKey="{C4FB5B78-888C-6942-A5D6-99DE7D816BEA}"/>
  </w:font>
  <w:font w:name="Symbol">
    <w:panose1 w:val="05050102010706020507"/>
    <w:charset w:val="02"/>
    <w:family w:val="decorative"/>
    <w:pitch w:val="variable"/>
    <w:sig w:usb0="00000003" w:usb1="10000000" w:usb2="00000000" w:usb3="00000000" w:csb0="80000001" w:csb1="00000000"/>
    <w:embedRegular r:id="rId5" w:fontKey="{9FEB5D37-2A41-074D-809B-8F1A98ED0080}"/>
  </w:font>
  <w:font w:name="Courier New">
    <w:panose1 w:val="02070309020205020404"/>
    <w:charset w:val="00"/>
    <w:family w:val="modern"/>
    <w:pitch w:val="fixed"/>
    <w:sig w:usb0="E0002EFF" w:usb1="C0007843" w:usb2="00000009" w:usb3="00000000" w:csb0="000001FF" w:csb1="00000000"/>
    <w:embedRegular r:id="rId6" w:fontKey="{761A9460-3FB7-0940-B5D8-6C5210B3EBAD}"/>
  </w:font>
  <w:font w:name="Wingdings">
    <w:panose1 w:val="05000000000000000000"/>
    <w:charset w:val="4D"/>
    <w:family w:val="decorative"/>
    <w:pitch w:val="variable"/>
    <w:sig w:usb0="00000003" w:usb1="00000000" w:usb2="00000000" w:usb3="00000000" w:csb0="80000001" w:csb1="00000000"/>
    <w:embedRegular r:id="rId7" w:fontKey="{D4370C2E-8263-874C-BF91-F1B9FD526F21}"/>
  </w:font>
  <w:font w:name="Angsana New">
    <w:panose1 w:val="02020603050405020304"/>
    <w:charset w:val="DE"/>
    <w:family w:val="roman"/>
    <w:pitch w:val="variable"/>
    <w:sig w:usb0="81000003" w:usb1="00000000" w:usb2="00000000" w:usb3="00000000" w:csb0="00010001" w:csb1="00000000"/>
    <w:embedRegular r:id="rId8" w:fontKey="{B670B2F0-D0EA-FC4A-89C1-85A7EEF06BB6}"/>
    <w:embedBold r:id="rId9" w:fontKey="{4508C617-9297-4349-AADE-06F45C670E9D}"/>
    <w:embedItalic r:id="rId10" w:fontKey="{EBB19048-E1AB-0D44-955A-14B62DA88A28}"/>
    <w:embedBoldItalic r:id="rId11" w:fontKey="{0FB54B03-8691-C04C-AB47-568E4B702838}"/>
  </w:font>
  <w:font w:name="Calibri">
    <w:panose1 w:val="020F0502020204030204"/>
    <w:charset w:val="00"/>
    <w:family w:val="swiss"/>
    <w:pitch w:val="variable"/>
    <w:sig w:usb0="E4002EFF" w:usb1="C200247B" w:usb2="00000009" w:usb3="00000000" w:csb0="000001FF" w:csb1="00000000"/>
    <w:embedRegular r:id="rId12" w:fontKey="{CC9D2A2A-999B-7146-AFCF-1EFE869A1D5A}"/>
    <w:embedBold r:id="rId13" w:fontKey="{6FADDA7D-8212-C047-953E-790D3804DA2F}"/>
    <w:embedItalic r:id="rId14" w:fontKey="{35C79E9E-E5CA-A047-8A84-F7F7B1C3E275}"/>
  </w:font>
  <w:font w:name="Cambria">
    <w:panose1 w:val="02040503050406030204"/>
    <w:charset w:val="00"/>
    <w:family w:val="roman"/>
    <w:pitch w:val="variable"/>
    <w:sig w:usb0="E00006FF" w:usb1="420024FF" w:usb2="02000000" w:usb3="00000000" w:csb0="0000019F" w:csb1="00000000"/>
    <w:embedRegular r:id="rId15" w:fontKey="{A8BB8BF6-FE38-C647-B434-124F1AF5749B}"/>
    <w:embedBold r:id="rId16" w:fontKey="{875DA06D-1D86-FA43-9F94-8CA020B7BE67}"/>
    <w:embedBoldItalic r:id="rId17" w:fontKey="{25F58597-FA48-7E48-AD59-20430D27F514}"/>
  </w:font>
  <w:font w:name="Tahoma">
    <w:panose1 w:val="020B0604030504040204"/>
    <w:charset w:val="00"/>
    <w:family w:val="swiss"/>
    <w:pitch w:val="variable"/>
    <w:sig w:usb0="E1002EFF" w:usb1="C000605B" w:usb2="00000029" w:usb3="00000000" w:csb0="000101FF" w:csb1="00000000"/>
    <w:embedRegular r:id="rId18" w:fontKey="{1A3294E5-F575-2C42-BD10-F153D8AFA45E}"/>
  </w:font>
  <w:font w:name="CordiaUPC">
    <w:panose1 w:val="020B0304020202020204"/>
    <w:charset w:val="00"/>
    <w:family w:val="swiss"/>
    <w:pitch w:val="variable"/>
    <w:sig w:usb0="81000003" w:usb1="00000000" w:usb2="00000000" w:usb3="00000000" w:csb0="00010001" w:csb1="00000000"/>
    <w:embedRegular r:id="rId19" w:fontKey="{0D40C33E-F830-974B-9E39-8EE4BBE11178}"/>
  </w:font>
  <w:font w:name="Cordia New">
    <w:panose1 w:val="020B0304020202020204"/>
    <w:charset w:val="00"/>
    <w:family w:val="swiss"/>
    <w:pitch w:val="variable"/>
    <w:sig w:usb0="81000003" w:usb1="00000000" w:usb2="00000000" w:usb3="00000000" w:csb0="00010001" w:csb1="00000000"/>
    <w:embedRegular r:id="rId20" w:fontKey="{45D99256-7411-E440-B69C-945FB517D488}"/>
  </w:font>
  <w:font w:name="Vrinda">
    <w:panose1 w:val="020B0502040204020203"/>
    <w:charset w:val="00"/>
    <w:family w:val="swiss"/>
    <w:pitch w:val="variable"/>
    <w:sig w:usb0="00010003" w:usb1="00000000" w:usb2="00000000" w:usb3="00000000" w:csb0="00000001" w:csb1="00000000"/>
  </w:font>
  <w:font w:name="-webkit-standard">
    <w:altName w:val="Cambria"/>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embedItalic r:id="rId22" w:fontKey="{0631EC8B-8CD3-2847-B07C-015C9153C886}"/>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23" w:fontKey="{77A954E9-6CE7-FA41-B409-ECEC89E65BD0}"/>
  </w:font>
  <w:font w:name="Aptos Narrow">
    <w:panose1 w:val="020B0004020202020204"/>
    <w:charset w:val="00"/>
    <w:family w:val="swiss"/>
    <w:pitch w:val="variable"/>
    <w:sig w:usb0="20000287" w:usb1="00000003" w:usb2="00000000" w:usb3="00000000" w:csb0="0000019F" w:csb1="00000000"/>
    <w:embedRegular r:id="rId24" w:fontKey="{DDB47B8A-0A26-0544-ADF8-1B678698EC88}"/>
  </w:font>
  <w:font w:name="Times-Roman">
    <w:altName w:val="Times New Roman"/>
    <w:panose1 w:val="020B0604020202020204"/>
    <w:charset w:val="00"/>
    <w:family w:val="roman"/>
    <w:pitch w:val="default"/>
    <w:sig w:usb0="00000003" w:usb1="00000000" w:usb2="00000000" w:usb3="00000000" w:csb0="00000001" w:csb1="00000000"/>
  </w:font>
  <w:font w:name="Times-Italic">
    <w:altName w:val="Times New Roman"/>
    <w:panose1 w:val="020B0604020202020204"/>
    <w:charset w:val="00"/>
    <w:family w:val="roman"/>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0CAD40" w14:textId="77777777" w:rsidR="00036BD8" w:rsidRDefault="00036BD8" w:rsidP="00464F72">
      <w:r>
        <w:separator/>
      </w:r>
    </w:p>
  </w:footnote>
  <w:footnote w:type="continuationSeparator" w:id="0">
    <w:p w14:paraId="3799EBDD" w14:textId="77777777" w:rsidR="00036BD8" w:rsidRDefault="00036BD8" w:rsidP="00464F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42CEA" w14:textId="559A90DA" w:rsidR="0001060F" w:rsidRDefault="0001060F" w:rsidP="00020EEA">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szCs w:val="24"/>
      </w:rPr>
      <w:id w:val="62075984"/>
      <w:docPartObj>
        <w:docPartGallery w:val="Page Numbers (Top of Page)"/>
        <w:docPartUnique/>
      </w:docPartObj>
    </w:sdtPr>
    <w:sdtContent>
      <w:p w14:paraId="1DEA0DE3" w14:textId="1629A83C" w:rsidR="0001060F" w:rsidRPr="00617D92" w:rsidRDefault="0001060F">
        <w:pPr>
          <w:pStyle w:val="Header"/>
          <w:jc w:val="right"/>
          <w:rPr>
            <w:rFonts w:cs="Times New Roman"/>
            <w:szCs w:val="24"/>
          </w:rPr>
        </w:pPr>
        <w:r w:rsidRPr="00617D92">
          <w:rPr>
            <w:rFonts w:cs="Times New Roman"/>
            <w:szCs w:val="24"/>
            <w:cs/>
          </w:rPr>
          <w:t>(</w:t>
        </w:r>
        <w:r w:rsidRPr="00617D92">
          <w:rPr>
            <w:rFonts w:cs="Times New Roman"/>
            <w:szCs w:val="24"/>
          </w:rPr>
          <w:fldChar w:fldCharType="begin"/>
        </w:r>
        <w:r w:rsidRPr="00617D92">
          <w:rPr>
            <w:rFonts w:cs="Times New Roman"/>
            <w:szCs w:val="24"/>
          </w:rPr>
          <w:instrText xml:space="preserve"> PAGE   \</w:instrText>
        </w:r>
        <w:r w:rsidRPr="00617D92">
          <w:rPr>
            <w:rFonts w:cs="Times New Roman"/>
            <w:szCs w:val="24"/>
            <w:cs/>
          </w:rPr>
          <w:instrText xml:space="preserve">* </w:instrText>
        </w:r>
        <w:r w:rsidRPr="00617D92">
          <w:rPr>
            <w:rFonts w:cs="Times New Roman"/>
            <w:szCs w:val="24"/>
          </w:rPr>
          <w:instrText xml:space="preserve">MERGEFORMAT </w:instrText>
        </w:r>
        <w:r w:rsidRPr="00617D92">
          <w:rPr>
            <w:rFonts w:cs="Times New Roman"/>
            <w:szCs w:val="24"/>
          </w:rPr>
          <w:fldChar w:fldCharType="separate"/>
        </w:r>
        <w:r w:rsidR="00A05FC2" w:rsidRPr="00617D92">
          <w:rPr>
            <w:rFonts w:cs="Times New Roman"/>
            <w:noProof/>
            <w:szCs w:val="24"/>
          </w:rPr>
          <w:t>9</w:t>
        </w:r>
        <w:r w:rsidRPr="00617D92">
          <w:rPr>
            <w:rFonts w:cs="Times New Roman"/>
            <w:noProof/>
            <w:szCs w:val="24"/>
          </w:rPr>
          <w:fldChar w:fldCharType="end"/>
        </w:r>
        <w:r w:rsidRPr="00617D92">
          <w:rPr>
            <w:rFonts w:cs="Times New Roman"/>
            <w:szCs w:val="24"/>
            <w:cs/>
          </w:rPr>
          <w:t>)</w:t>
        </w:r>
      </w:p>
    </w:sdtContent>
  </w:sdt>
  <w:p w14:paraId="37238360" w14:textId="77777777" w:rsidR="0001060F" w:rsidRDefault="0001060F" w:rsidP="00020EEA">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2055474"/>
      <w:docPartObj>
        <w:docPartGallery w:val="Page Numbers (Top of Page)"/>
        <w:docPartUnique/>
      </w:docPartObj>
    </w:sdtPr>
    <w:sdtEndPr>
      <w:rPr>
        <w:noProof/>
      </w:rPr>
    </w:sdtEndPr>
    <w:sdtContent>
      <w:p w14:paraId="73DEA994" w14:textId="7D351049" w:rsidR="0001060F" w:rsidRDefault="0001060F">
        <w:pPr>
          <w:pStyle w:val="Header"/>
          <w:jc w:val="right"/>
        </w:pPr>
        <w:r>
          <w:fldChar w:fldCharType="begin"/>
        </w:r>
        <w:r>
          <w:instrText xml:space="preserve"> PAGE   \</w:instrText>
        </w:r>
        <w:r>
          <w:rPr>
            <w:szCs w:val="24"/>
            <w:cs/>
          </w:rPr>
          <w:instrText xml:space="preserve">* </w:instrText>
        </w:r>
        <w:r>
          <w:instrText xml:space="preserve">MERGEFORMAT </w:instrText>
        </w:r>
        <w:r>
          <w:fldChar w:fldCharType="separate"/>
        </w:r>
        <w:r w:rsidR="00A05FC2">
          <w:rPr>
            <w:noProof/>
          </w:rPr>
          <w:t>10</w:t>
        </w:r>
        <w:r>
          <w:rPr>
            <w:noProof/>
          </w:rPr>
          <w:fldChar w:fldCharType="end"/>
        </w:r>
      </w:p>
    </w:sdtContent>
  </w:sdt>
  <w:p w14:paraId="0DD85E55" w14:textId="77777777" w:rsidR="0001060F" w:rsidRPr="00F03149" w:rsidRDefault="0001060F" w:rsidP="00450E11">
    <w:pPr>
      <w:pStyle w:val="Header"/>
    </w:pPr>
  </w:p>
  <w:p w14:paraId="1CDBBEDB" w14:textId="77777777" w:rsidR="0001060F" w:rsidRDefault="0001060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32149"/>
    <w:multiLevelType w:val="multilevel"/>
    <w:tmpl w:val="43DCDEC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3074BF5"/>
    <w:multiLevelType w:val="hybridMultilevel"/>
    <w:tmpl w:val="6E681974"/>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55CE3"/>
    <w:multiLevelType w:val="hybridMultilevel"/>
    <w:tmpl w:val="F2101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431CC"/>
    <w:multiLevelType w:val="hybridMultilevel"/>
    <w:tmpl w:val="5E263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8420E"/>
    <w:multiLevelType w:val="hybridMultilevel"/>
    <w:tmpl w:val="9F529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43A68"/>
    <w:multiLevelType w:val="multilevel"/>
    <w:tmpl w:val="EEFCBF8C"/>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D86204"/>
    <w:multiLevelType w:val="multilevel"/>
    <w:tmpl w:val="030AFA3E"/>
    <w:lvl w:ilvl="0">
      <w:start w:val="3"/>
      <w:numFmt w:val="decimal"/>
      <w:lvlText w:val="%1"/>
      <w:lvlJc w:val="left"/>
      <w:pPr>
        <w:ind w:left="660" w:hanging="660"/>
      </w:pPr>
      <w:rPr>
        <w:rFonts w:cs="Angsana New" w:hint="default"/>
      </w:rPr>
    </w:lvl>
    <w:lvl w:ilvl="1">
      <w:start w:val="7"/>
      <w:numFmt w:val="decimal"/>
      <w:lvlText w:val="%1.%2"/>
      <w:lvlJc w:val="left"/>
      <w:pPr>
        <w:ind w:left="660" w:hanging="660"/>
      </w:pPr>
      <w:rPr>
        <w:rFonts w:cs="Angsana New" w:hint="default"/>
      </w:rPr>
    </w:lvl>
    <w:lvl w:ilvl="2">
      <w:start w:val="1"/>
      <w:numFmt w:val="decimal"/>
      <w:lvlText w:val="%1.%2.%3"/>
      <w:lvlJc w:val="left"/>
      <w:pPr>
        <w:ind w:left="720" w:hanging="720"/>
      </w:pPr>
      <w:rPr>
        <w:rFonts w:cs="Angsana New" w:hint="default"/>
      </w:rPr>
    </w:lvl>
    <w:lvl w:ilvl="3">
      <w:start w:val="3"/>
      <w:numFmt w:val="decimal"/>
      <w:lvlText w:val="%1.%2.%3.%4"/>
      <w:lvlJc w:val="left"/>
      <w:pPr>
        <w:ind w:left="720" w:hanging="720"/>
      </w:pPr>
      <w:rPr>
        <w:rFonts w:cs="Angsana New" w:hint="default"/>
      </w:rPr>
    </w:lvl>
    <w:lvl w:ilvl="4">
      <w:start w:val="1"/>
      <w:numFmt w:val="decimal"/>
      <w:lvlText w:val="%1.%2.%3.%4.%5"/>
      <w:lvlJc w:val="left"/>
      <w:pPr>
        <w:ind w:left="1080" w:hanging="1080"/>
      </w:pPr>
      <w:rPr>
        <w:rFonts w:cs="Angsana New" w:hint="default"/>
      </w:rPr>
    </w:lvl>
    <w:lvl w:ilvl="5">
      <w:start w:val="1"/>
      <w:numFmt w:val="decimal"/>
      <w:lvlText w:val="%1.%2.%3.%4.%5.%6"/>
      <w:lvlJc w:val="left"/>
      <w:pPr>
        <w:ind w:left="1080" w:hanging="1080"/>
      </w:pPr>
      <w:rPr>
        <w:rFonts w:cs="Angsana New" w:hint="default"/>
      </w:rPr>
    </w:lvl>
    <w:lvl w:ilvl="6">
      <w:start w:val="1"/>
      <w:numFmt w:val="decimal"/>
      <w:lvlText w:val="%1.%2.%3.%4.%5.%6.%7"/>
      <w:lvlJc w:val="left"/>
      <w:pPr>
        <w:ind w:left="1440" w:hanging="1440"/>
      </w:pPr>
      <w:rPr>
        <w:rFonts w:cs="Angsana New" w:hint="default"/>
      </w:rPr>
    </w:lvl>
    <w:lvl w:ilvl="7">
      <w:start w:val="1"/>
      <w:numFmt w:val="decimal"/>
      <w:lvlText w:val="%1.%2.%3.%4.%5.%6.%7.%8"/>
      <w:lvlJc w:val="left"/>
      <w:pPr>
        <w:ind w:left="1440" w:hanging="1440"/>
      </w:pPr>
      <w:rPr>
        <w:rFonts w:cs="Angsana New" w:hint="default"/>
      </w:rPr>
    </w:lvl>
    <w:lvl w:ilvl="8">
      <w:start w:val="1"/>
      <w:numFmt w:val="decimal"/>
      <w:lvlText w:val="%1.%2.%3.%4.%5.%6.%7.%8.%9"/>
      <w:lvlJc w:val="left"/>
      <w:pPr>
        <w:ind w:left="1800" w:hanging="1800"/>
      </w:pPr>
      <w:rPr>
        <w:rFonts w:cs="Angsana New" w:hint="default"/>
      </w:rPr>
    </w:lvl>
  </w:abstractNum>
  <w:abstractNum w:abstractNumId="7" w15:restartNumberingAfterBreak="0">
    <w:nsid w:val="169F7788"/>
    <w:multiLevelType w:val="hybridMultilevel"/>
    <w:tmpl w:val="F27C29E6"/>
    <w:lvl w:ilvl="0" w:tplc="36C6A518">
      <w:start w:val="1"/>
      <w:numFmt w:val="lowerRoman"/>
      <w:lvlText w:val="%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082714"/>
    <w:multiLevelType w:val="multilevel"/>
    <w:tmpl w:val="E35CC55A"/>
    <w:lvl w:ilvl="0">
      <w:start w:val="3"/>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C45438"/>
    <w:multiLevelType w:val="multilevel"/>
    <w:tmpl w:val="4EB4ABF0"/>
    <w:lvl w:ilvl="0">
      <w:start w:val="3"/>
      <w:numFmt w:val="decimal"/>
      <w:lvlText w:val="%1"/>
      <w:lvlJc w:val="left"/>
      <w:pPr>
        <w:ind w:left="360" w:hanging="360"/>
      </w:pPr>
      <w:rPr>
        <w:rFonts w:eastAsiaTheme="minorHAnsi" w:hint="default"/>
      </w:rPr>
    </w:lvl>
    <w:lvl w:ilvl="1">
      <w:start w:val="1"/>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10" w15:restartNumberingAfterBreak="0">
    <w:nsid w:val="1C61708F"/>
    <w:multiLevelType w:val="hybridMultilevel"/>
    <w:tmpl w:val="B34AD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DE6311"/>
    <w:multiLevelType w:val="hybridMultilevel"/>
    <w:tmpl w:val="F2101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C3428B"/>
    <w:multiLevelType w:val="hybridMultilevel"/>
    <w:tmpl w:val="12DCFF6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3" w15:restartNumberingAfterBreak="0">
    <w:nsid w:val="25752246"/>
    <w:multiLevelType w:val="hybridMultilevel"/>
    <w:tmpl w:val="13F269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61D56C6"/>
    <w:multiLevelType w:val="hybridMultilevel"/>
    <w:tmpl w:val="706AE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F543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B144738"/>
    <w:multiLevelType w:val="hybridMultilevel"/>
    <w:tmpl w:val="A9F6AF4A"/>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CA86533"/>
    <w:multiLevelType w:val="multilevel"/>
    <w:tmpl w:val="59CAF99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F7A20A2"/>
    <w:multiLevelType w:val="hybridMultilevel"/>
    <w:tmpl w:val="D0922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8F5B11"/>
    <w:multiLevelType w:val="multilevel"/>
    <w:tmpl w:val="EF9E1ABE"/>
    <w:lvl w:ilvl="0">
      <w:start w:val="1"/>
      <w:numFmt w:val="decimal"/>
      <w:lvlText w:val="%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Times New Roman" w:hAnsi="Times New Roman" w:cs="Times New Roman"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3B5714D"/>
    <w:multiLevelType w:val="multilevel"/>
    <w:tmpl w:val="F3B86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030424"/>
    <w:multiLevelType w:val="hybridMultilevel"/>
    <w:tmpl w:val="FA1E1430"/>
    <w:lvl w:ilvl="0" w:tplc="156AF7C8">
      <w:start w:val="9"/>
      <w:numFmt w:val="lowerLetter"/>
      <w:lvlText w:val="%1."/>
      <w:lvlJc w:val="left"/>
      <w:pPr>
        <w:ind w:left="1440" w:hanging="360"/>
      </w:pPr>
      <w:rPr>
        <w:rFonts w:hint="default"/>
      </w:rPr>
    </w:lvl>
    <w:lvl w:ilvl="1" w:tplc="C43CDA9E">
      <w:start w:val="1"/>
      <w:numFmt w:val="lowerLetter"/>
      <w:lvlText w:val="%2."/>
      <w:lvlJc w:val="left"/>
      <w:pPr>
        <w:ind w:left="2070" w:hanging="360"/>
      </w:pPr>
      <w:rPr>
        <w:rFonts w:ascii="Times New Roman" w:eastAsiaTheme="minorHAnsi" w:hAnsi="Times New Roman" w:cs="Angsana New"/>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663831"/>
    <w:multiLevelType w:val="hybridMultilevel"/>
    <w:tmpl w:val="0B96E28A"/>
    <w:lvl w:ilvl="0" w:tplc="F30EF0E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7353BBA"/>
    <w:multiLevelType w:val="multilevel"/>
    <w:tmpl w:val="108064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8571811"/>
    <w:multiLevelType w:val="multilevel"/>
    <w:tmpl w:val="994EE1DA"/>
    <w:lvl w:ilvl="0">
      <w:start w:val="1"/>
      <w:numFmt w:val="decimal"/>
      <w:lvlText w:val="%1"/>
      <w:lvlJc w:val="left"/>
      <w:pPr>
        <w:ind w:left="360" w:hanging="360"/>
      </w:pPr>
      <w:rPr>
        <w:rFonts w:hint="default"/>
      </w:rPr>
    </w:lvl>
    <w:lvl w:ilvl="1">
      <w:start w:val="1"/>
      <w:numFmt w:val="none"/>
      <w:lvlText w:val="3.1"/>
      <w:lvlJc w:val="left"/>
      <w:pPr>
        <w:ind w:left="720" w:firstLine="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425041D4"/>
    <w:multiLevelType w:val="multilevel"/>
    <w:tmpl w:val="42506CF0"/>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5905597"/>
    <w:multiLevelType w:val="multilevel"/>
    <w:tmpl w:val="539E47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6AE3F78"/>
    <w:multiLevelType w:val="multilevel"/>
    <w:tmpl w:val="BF3CEB40"/>
    <w:lvl w:ilvl="0">
      <w:start w:val="3"/>
      <w:numFmt w:val="decimal"/>
      <w:lvlText w:val="%1"/>
      <w:lvlJc w:val="left"/>
      <w:pPr>
        <w:ind w:left="360" w:hanging="360"/>
      </w:pPr>
      <w:rPr>
        <w:rFonts w:hint="default"/>
        <w:lang w:val="en-TH"/>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82338FD"/>
    <w:multiLevelType w:val="hybridMultilevel"/>
    <w:tmpl w:val="F992DB2A"/>
    <w:lvl w:ilvl="0" w:tplc="89CE0EC2">
      <w:start w:val="1"/>
      <w:numFmt w:val="decimal"/>
      <w:lvlText w:val="%1."/>
      <w:lvlJc w:val="left"/>
      <w:pPr>
        <w:ind w:left="720" w:hanging="360"/>
      </w:pPr>
      <w:rPr>
        <w:rFonts w:ascii="Times New Roman" w:eastAsiaTheme="minorHAnsi" w:hAnsi="Times New Roman" w:cs="Angsana New"/>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222BB0"/>
    <w:multiLevelType w:val="multilevel"/>
    <w:tmpl w:val="539E47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AF13A43"/>
    <w:multiLevelType w:val="multilevel"/>
    <w:tmpl w:val="9B24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080DD5"/>
    <w:multiLevelType w:val="hybridMultilevel"/>
    <w:tmpl w:val="B6B2624E"/>
    <w:lvl w:ilvl="0" w:tplc="A230A71E">
      <w:start w:val="1"/>
      <w:numFmt w:val="decimal"/>
      <w:lvlText w:val="%1."/>
      <w:lvlJc w:val="left"/>
      <w:pPr>
        <w:ind w:hanging="360"/>
        <w:jc w:val="right"/>
      </w:pPr>
      <w:rPr>
        <w:rFonts w:ascii="Times New Roman" w:hAnsi="Times New Roman" w:hint="default"/>
        <w:b w:val="0"/>
        <w:i w:val="0"/>
        <w:sz w:val="22"/>
        <w:szCs w:val="28"/>
      </w:rPr>
    </w:lvl>
    <w:lvl w:ilvl="1" w:tplc="45E86CCC">
      <w:start w:val="1"/>
      <w:numFmt w:val="bullet"/>
      <w:lvlText w:val="•"/>
      <w:lvlJc w:val="left"/>
      <w:rPr>
        <w:rFonts w:hint="default"/>
      </w:rPr>
    </w:lvl>
    <w:lvl w:ilvl="2" w:tplc="5C582DB8">
      <w:start w:val="1"/>
      <w:numFmt w:val="bullet"/>
      <w:lvlText w:val="•"/>
      <w:lvlJc w:val="left"/>
      <w:rPr>
        <w:rFonts w:hint="default"/>
      </w:rPr>
    </w:lvl>
    <w:lvl w:ilvl="3" w:tplc="330EEF42">
      <w:start w:val="1"/>
      <w:numFmt w:val="bullet"/>
      <w:lvlText w:val="•"/>
      <w:lvlJc w:val="left"/>
      <w:rPr>
        <w:rFonts w:hint="default"/>
      </w:rPr>
    </w:lvl>
    <w:lvl w:ilvl="4" w:tplc="5FB2A452">
      <w:start w:val="1"/>
      <w:numFmt w:val="bullet"/>
      <w:lvlText w:val="•"/>
      <w:lvlJc w:val="left"/>
      <w:rPr>
        <w:rFonts w:hint="default"/>
      </w:rPr>
    </w:lvl>
    <w:lvl w:ilvl="5" w:tplc="7414C51C">
      <w:start w:val="1"/>
      <w:numFmt w:val="bullet"/>
      <w:lvlText w:val="•"/>
      <w:lvlJc w:val="left"/>
      <w:rPr>
        <w:rFonts w:hint="default"/>
      </w:rPr>
    </w:lvl>
    <w:lvl w:ilvl="6" w:tplc="61962C1A">
      <w:start w:val="1"/>
      <w:numFmt w:val="bullet"/>
      <w:lvlText w:val="•"/>
      <w:lvlJc w:val="left"/>
      <w:rPr>
        <w:rFonts w:hint="default"/>
      </w:rPr>
    </w:lvl>
    <w:lvl w:ilvl="7" w:tplc="6B5621BA">
      <w:start w:val="1"/>
      <w:numFmt w:val="bullet"/>
      <w:lvlText w:val="•"/>
      <w:lvlJc w:val="left"/>
      <w:rPr>
        <w:rFonts w:hint="default"/>
      </w:rPr>
    </w:lvl>
    <w:lvl w:ilvl="8" w:tplc="399436D2">
      <w:start w:val="1"/>
      <w:numFmt w:val="bullet"/>
      <w:lvlText w:val="•"/>
      <w:lvlJc w:val="left"/>
      <w:rPr>
        <w:rFonts w:hint="default"/>
      </w:rPr>
    </w:lvl>
  </w:abstractNum>
  <w:abstractNum w:abstractNumId="32" w15:restartNumberingAfterBreak="0">
    <w:nsid w:val="4F1055AA"/>
    <w:multiLevelType w:val="hybridMultilevel"/>
    <w:tmpl w:val="09DEDB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F5F34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FC45C66"/>
    <w:multiLevelType w:val="multilevel"/>
    <w:tmpl w:val="0BB69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841991"/>
    <w:multiLevelType w:val="hybridMultilevel"/>
    <w:tmpl w:val="F2123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194AF2"/>
    <w:multiLevelType w:val="hybridMultilevel"/>
    <w:tmpl w:val="4B1ABC60"/>
    <w:lvl w:ilvl="0" w:tplc="0409001B">
      <w:start w:val="1"/>
      <w:numFmt w:val="lowerRoman"/>
      <w:lvlText w:val="%1."/>
      <w:lvlJc w:val="righ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7" w15:restartNumberingAfterBreak="0">
    <w:nsid w:val="5A314A1D"/>
    <w:multiLevelType w:val="hybridMultilevel"/>
    <w:tmpl w:val="BC3AB29A"/>
    <w:lvl w:ilvl="0" w:tplc="8B223F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BA8048B"/>
    <w:multiLevelType w:val="hybridMultilevel"/>
    <w:tmpl w:val="D8BA1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EB416F"/>
    <w:multiLevelType w:val="hybridMultilevel"/>
    <w:tmpl w:val="1CCE6644"/>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4C1FA4"/>
    <w:multiLevelType w:val="multilevel"/>
    <w:tmpl w:val="FF3AEE04"/>
    <w:lvl w:ilvl="0">
      <w:start w:val="1"/>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1" w15:restartNumberingAfterBreak="0">
    <w:nsid w:val="61787862"/>
    <w:multiLevelType w:val="multilevel"/>
    <w:tmpl w:val="539E47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4183FEB"/>
    <w:multiLevelType w:val="hybridMultilevel"/>
    <w:tmpl w:val="E7FEA78C"/>
    <w:lvl w:ilvl="0" w:tplc="7A06D7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5AE097C"/>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44" w15:restartNumberingAfterBreak="0">
    <w:nsid w:val="66470EC4"/>
    <w:multiLevelType w:val="hybridMultilevel"/>
    <w:tmpl w:val="F2101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B700118"/>
    <w:multiLevelType w:val="hybridMultilevel"/>
    <w:tmpl w:val="6B66B5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E3371A1"/>
    <w:multiLevelType w:val="multilevel"/>
    <w:tmpl w:val="19A2D660"/>
    <w:lvl w:ilvl="0">
      <w:start w:val="1"/>
      <w:numFmt w:val="decimal"/>
      <w:lvlText w:val="%1"/>
      <w:lvlJc w:val="left"/>
      <w:pPr>
        <w:ind w:left="360" w:hanging="360"/>
      </w:pPr>
      <w:rPr>
        <w:rFonts w:hint="default"/>
      </w:rPr>
    </w:lvl>
    <w:lvl w:ilvl="1">
      <w:start w:val="1"/>
      <w:numFmt w:val="decimal"/>
      <w:lvlText w:val="%1.%2"/>
      <w:lvlJc w:val="left"/>
      <w:pPr>
        <w:ind w:left="720" w:firstLine="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7" w15:restartNumberingAfterBreak="0">
    <w:nsid w:val="6F416D47"/>
    <w:multiLevelType w:val="multilevel"/>
    <w:tmpl w:val="539E47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313796B"/>
    <w:multiLevelType w:val="multilevel"/>
    <w:tmpl w:val="E6306B06"/>
    <w:lvl w:ilvl="0">
      <w:start w:val="3"/>
      <w:numFmt w:val="decimal"/>
      <w:lvlText w:val="%1"/>
      <w:lvlJc w:val="left"/>
      <w:pPr>
        <w:ind w:left="660" w:hanging="660"/>
      </w:pPr>
      <w:rPr>
        <w:rFonts w:hint="default"/>
      </w:rPr>
    </w:lvl>
    <w:lvl w:ilvl="1">
      <w:start w:val="7"/>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bullet"/>
      <w:lvlText w:val=""/>
      <w:lvlJc w:val="left"/>
      <w:pPr>
        <w:ind w:left="900" w:hanging="720"/>
      </w:pPr>
      <w:rPr>
        <w:rFonts w:ascii="Symbol" w:hAnsi="Symbol"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9" w15:restartNumberingAfterBreak="0">
    <w:nsid w:val="732F35F8"/>
    <w:multiLevelType w:val="multilevel"/>
    <w:tmpl w:val="4C3AC83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58820F8"/>
    <w:multiLevelType w:val="multilevel"/>
    <w:tmpl w:val="24BED0E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E362322"/>
    <w:multiLevelType w:val="multilevel"/>
    <w:tmpl w:val="539E47E8"/>
    <w:lvl w:ilvl="0">
      <w:start w:val="3"/>
      <w:numFmt w:val="decimal"/>
      <w:lvlText w:val="%1"/>
      <w:lvlJc w:val="left"/>
      <w:pPr>
        <w:ind w:left="360" w:hanging="360"/>
      </w:pPr>
      <w:rPr>
        <w:rFonts w:cs="Times New Roman" w:hint="default"/>
      </w:rPr>
    </w:lvl>
    <w:lvl w:ilvl="1">
      <w:start w:val="4"/>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num w:numId="1" w16cid:durableId="1879394192">
    <w:abstractNumId w:val="41"/>
  </w:num>
  <w:num w:numId="2" w16cid:durableId="684795173">
    <w:abstractNumId w:val="33"/>
  </w:num>
  <w:num w:numId="3" w16cid:durableId="1709260445">
    <w:abstractNumId w:val="26"/>
  </w:num>
  <w:num w:numId="4" w16cid:durableId="745303639">
    <w:abstractNumId w:val="47"/>
  </w:num>
  <w:num w:numId="5" w16cid:durableId="1092818897">
    <w:abstractNumId w:val="51"/>
  </w:num>
  <w:num w:numId="6" w16cid:durableId="1547719011">
    <w:abstractNumId w:val="9"/>
  </w:num>
  <w:num w:numId="7" w16cid:durableId="1726248138">
    <w:abstractNumId w:val="25"/>
  </w:num>
  <w:num w:numId="8" w16cid:durableId="1930527">
    <w:abstractNumId w:val="15"/>
  </w:num>
  <w:num w:numId="9" w16cid:durableId="1381056349">
    <w:abstractNumId w:val="36"/>
  </w:num>
  <w:num w:numId="10" w16cid:durableId="1495217349">
    <w:abstractNumId w:val="16"/>
  </w:num>
  <w:num w:numId="11" w16cid:durableId="2122872309">
    <w:abstractNumId w:val="5"/>
  </w:num>
  <w:num w:numId="12" w16cid:durableId="1533759587">
    <w:abstractNumId w:val="8"/>
  </w:num>
  <w:num w:numId="13" w16cid:durableId="903376389">
    <w:abstractNumId w:val="50"/>
  </w:num>
  <w:num w:numId="14" w16cid:durableId="611783065">
    <w:abstractNumId w:val="45"/>
  </w:num>
  <w:num w:numId="15" w16cid:durableId="1292908112">
    <w:abstractNumId w:val="42"/>
  </w:num>
  <w:num w:numId="16" w16cid:durableId="1235777850">
    <w:abstractNumId w:val="40"/>
  </w:num>
  <w:num w:numId="17" w16cid:durableId="2100565092">
    <w:abstractNumId w:val="29"/>
  </w:num>
  <w:num w:numId="18" w16cid:durableId="1445266664">
    <w:abstractNumId w:val="46"/>
  </w:num>
  <w:num w:numId="19" w16cid:durableId="1214003183">
    <w:abstractNumId w:val="32"/>
  </w:num>
  <w:num w:numId="20" w16cid:durableId="511797905">
    <w:abstractNumId w:val="24"/>
  </w:num>
  <w:num w:numId="21" w16cid:durableId="776873868">
    <w:abstractNumId w:val="0"/>
  </w:num>
  <w:num w:numId="22" w16cid:durableId="1162698052">
    <w:abstractNumId w:val="19"/>
  </w:num>
  <w:num w:numId="23" w16cid:durableId="1393845401">
    <w:abstractNumId w:val="7"/>
  </w:num>
  <w:num w:numId="24" w16cid:durableId="119496965">
    <w:abstractNumId w:val="31"/>
  </w:num>
  <w:num w:numId="25" w16cid:durableId="512494126">
    <w:abstractNumId w:val="1"/>
  </w:num>
  <w:num w:numId="26" w16cid:durableId="659844814">
    <w:abstractNumId w:val="39"/>
  </w:num>
  <w:num w:numId="27" w16cid:durableId="1736002211">
    <w:abstractNumId w:val="21"/>
  </w:num>
  <w:num w:numId="28" w16cid:durableId="5643649">
    <w:abstractNumId w:val="43"/>
  </w:num>
  <w:num w:numId="29" w16cid:durableId="729502925">
    <w:abstractNumId w:val="48"/>
  </w:num>
  <w:num w:numId="30" w16cid:durableId="506211754">
    <w:abstractNumId w:val="6"/>
  </w:num>
  <w:num w:numId="31" w16cid:durableId="1228569572">
    <w:abstractNumId w:val="49"/>
  </w:num>
  <w:num w:numId="32" w16cid:durableId="1301228384">
    <w:abstractNumId w:val="22"/>
  </w:num>
  <w:num w:numId="33" w16cid:durableId="420225824">
    <w:abstractNumId w:val="27"/>
  </w:num>
  <w:num w:numId="34" w16cid:durableId="954756669">
    <w:abstractNumId w:val="28"/>
  </w:num>
  <w:num w:numId="35" w16cid:durableId="1740444308">
    <w:abstractNumId w:val="44"/>
  </w:num>
  <w:num w:numId="36" w16cid:durableId="2041586769">
    <w:abstractNumId w:val="2"/>
  </w:num>
  <w:num w:numId="37" w16cid:durableId="1428883534">
    <w:abstractNumId w:val="11"/>
  </w:num>
  <w:num w:numId="38" w16cid:durableId="1552689976">
    <w:abstractNumId w:val="18"/>
  </w:num>
  <w:num w:numId="39" w16cid:durableId="1288506796">
    <w:abstractNumId w:val="35"/>
  </w:num>
  <w:num w:numId="40" w16cid:durableId="1233195861">
    <w:abstractNumId w:val="23"/>
  </w:num>
  <w:num w:numId="41" w16cid:durableId="1180585335">
    <w:abstractNumId w:val="17"/>
  </w:num>
  <w:num w:numId="42" w16cid:durableId="438765941">
    <w:abstractNumId w:val="20"/>
  </w:num>
  <w:num w:numId="43" w16cid:durableId="1608927844">
    <w:abstractNumId w:val="30"/>
  </w:num>
  <w:num w:numId="44" w16cid:durableId="1544100838">
    <w:abstractNumId w:val="3"/>
  </w:num>
  <w:num w:numId="45" w16cid:durableId="1217352865">
    <w:abstractNumId w:val="34"/>
  </w:num>
  <w:num w:numId="46" w16cid:durableId="185750887">
    <w:abstractNumId w:val="4"/>
  </w:num>
  <w:num w:numId="47" w16cid:durableId="1816099181">
    <w:abstractNumId w:val="13"/>
  </w:num>
  <w:num w:numId="48" w16cid:durableId="898128283">
    <w:abstractNumId w:val="37"/>
  </w:num>
  <w:num w:numId="49" w16cid:durableId="208958982">
    <w:abstractNumId w:val="12"/>
  </w:num>
  <w:num w:numId="50" w16cid:durableId="204104467">
    <w:abstractNumId w:val="14"/>
  </w:num>
  <w:num w:numId="51" w16cid:durableId="276376877">
    <w:abstractNumId w:val="38"/>
  </w:num>
  <w:num w:numId="52" w16cid:durableId="813982787">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EG">
    <w15:presenceInfo w15:providerId="None" w15:userId="RE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embedTrueTypeFonts/>
  <w:proofState w:spelling="clean" w:grammar="clean"/>
  <w:defaultTabStop w:val="720"/>
  <w:drawingGridHorizontalSpacing w:val="321"/>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AYCc0tzCyMzQyMLE0NzMyUdpeDU4uLM/DyQAtNaAIsaYx8sAAAA"/>
    <w:docVar w:name="EN.InstantFormat" w:val="&lt;ENInstantFormat&gt;&lt;Enabled&gt;1&lt;/Enabled&gt;&lt;ScanUnformatted&gt;1&lt;/ScanUnformatted&gt;&lt;ScanChanges&gt;1&lt;/ScanChanges&gt;&lt;Suspended&gt;0&lt;/Suspended&gt;&lt;/ENInstantFormat&gt;"/>
    <w:docVar w:name="EN.Layout" w:val="&lt;ENLayout&gt;&lt;Style&gt;Sage Vancouver (Thesis)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ewpzzpdp2vez0e0t5aprersve2azfadz2wr&quot;&gt;EndNote file for 4th manuscript (Grafted powder)&lt;record-ids&gt;&lt;item&gt;3&lt;/item&gt;&lt;item&gt;4&lt;/item&gt;&lt;item&gt;5&lt;/item&gt;&lt;item&gt;6&lt;/item&gt;&lt;item&gt;7&lt;/item&gt;&lt;item&gt;8&lt;/item&gt;&lt;item&gt;9&lt;/item&gt;&lt;item&gt;10&lt;/item&gt;&lt;item&gt;11&lt;/item&gt;&lt;item&gt;12&lt;/item&gt;&lt;item&gt;13&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8&lt;/item&gt;&lt;item&gt;39&lt;/item&gt;&lt;item&gt;41&lt;/item&gt;&lt;item&gt;42&lt;/item&gt;&lt;item&gt;44&lt;/item&gt;&lt;item&gt;45&lt;/item&gt;&lt;item&gt;46&lt;/item&gt;&lt;item&gt;47&lt;/item&gt;&lt;item&gt;48&lt;/item&gt;&lt;item&gt;50&lt;/item&gt;&lt;item&gt;51&lt;/item&gt;&lt;item&gt;52&lt;/item&gt;&lt;item&gt;53&lt;/item&gt;&lt;item&gt;54&lt;/item&gt;&lt;item&gt;55&lt;/item&gt;&lt;item&gt;56&lt;/item&gt;&lt;item&gt;57&lt;/item&gt;&lt;item&gt;58&lt;/item&gt;&lt;item&gt;59&lt;/item&gt;&lt;item&gt;60&lt;/item&gt;&lt;item&gt;62&lt;/item&gt;&lt;item&gt;63&lt;/item&gt;&lt;item&gt;64&lt;/item&gt;&lt;item&gt;65&lt;/item&gt;&lt;item&gt;66&lt;/item&gt;&lt;item&gt;67&lt;/item&gt;&lt;item&gt;68&lt;/item&gt;&lt;item&gt;69&lt;/item&gt;&lt;item&gt;70&lt;/item&gt;&lt;item&gt;72&lt;/item&gt;&lt;item&gt;73&lt;/item&gt;&lt;item&gt;74&lt;/item&gt;&lt;item&gt;75&lt;/item&gt;&lt;item&gt;76&lt;/item&gt;&lt;item&gt;77&lt;/item&gt;&lt;item&gt;78&lt;/item&gt;&lt;item&gt;79&lt;/item&gt;&lt;item&gt;81&lt;/item&gt;&lt;item&gt;82&lt;/item&gt;&lt;item&gt;83&lt;/item&gt;&lt;item&gt;84&lt;/item&gt;&lt;item&gt;85&lt;/item&gt;&lt;item&gt;86&lt;/item&gt;&lt;item&gt;88&lt;/item&gt;&lt;item&gt;89&lt;/item&gt;&lt;item&gt;90&lt;/item&gt;&lt;item&gt;91&lt;/item&gt;&lt;item&gt;92&lt;/item&gt;&lt;item&gt;93&lt;/item&gt;&lt;item&gt;94&lt;/item&gt;&lt;item&gt;95&lt;/item&gt;&lt;item&gt;97&lt;/item&gt;&lt;item&gt;98&lt;/item&gt;&lt;item&gt;99&lt;/item&gt;&lt;item&gt;101&lt;/item&gt;&lt;item&gt;102&lt;/item&gt;&lt;item&gt;103&lt;/item&gt;&lt;item&gt;104&lt;/item&gt;&lt;item&gt;105&lt;/item&gt;&lt;item&gt;106&lt;/item&gt;&lt;item&gt;107&lt;/item&gt;&lt;item&gt;108&lt;/item&gt;&lt;item&gt;111&lt;/item&gt;&lt;item&gt;112&lt;/item&gt;&lt;item&gt;115&lt;/item&gt;&lt;item&gt;116&lt;/item&gt;&lt;item&gt;117&lt;/item&gt;&lt;item&gt;118&lt;/item&gt;&lt;item&gt;121&lt;/item&gt;&lt;item&gt;122&lt;/item&gt;&lt;item&gt;123&lt;/item&gt;&lt;item&gt;124&lt;/item&gt;&lt;item&gt;125&lt;/item&gt;&lt;/record-ids&gt;&lt;/item&gt;&lt;/Libraries&gt;"/>
  </w:docVars>
  <w:rsids>
    <w:rsidRoot w:val="0094492B"/>
    <w:rsid w:val="00000840"/>
    <w:rsid w:val="00002FF1"/>
    <w:rsid w:val="00003F0B"/>
    <w:rsid w:val="00004006"/>
    <w:rsid w:val="00004203"/>
    <w:rsid w:val="000043D0"/>
    <w:rsid w:val="00004F21"/>
    <w:rsid w:val="0000527E"/>
    <w:rsid w:val="00005A46"/>
    <w:rsid w:val="00007A50"/>
    <w:rsid w:val="00010366"/>
    <w:rsid w:val="000103A8"/>
    <w:rsid w:val="0001060F"/>
    <w:rsid w:val="00013DB8"/>
    <w:rsid w:val="00016171"/>
    <w:rsid w:val="00020EEA"/>
    <w:rsid w:val="000266CB"/>
    <w:rsid w:val="00026DC1"/>
    <w:rsid w:val="00027AE7"/>
    <w:rsid w:val="00030172"/>
    <w:rsid w:val="00030357"/>
    <w:rsid w:val="000349A0"/>
    <w:rsid w:val="00036BD8"/>
    <w:rsid w:val="00037170"/>
    <w:rsid w:val="0003788F"/>
    <w:rsid w:val="00037E4F"/>
    <w:rsid w:val="00040C8E"/>
    <w:rsid w:val="0004266E"/>
    <w:rsid w:val="000449A0"/>
    <w:rsid w:val="00051DAA"/>
    <w:rsid w:val="00053B06"/>
    <w:rsid w:val="00055C84"/>
    <w:rsid w:val="000619C6"/>
    <w:rsid w:val="00063E4C"/>
    <w:rsid w:val="00064B2E"/>
    <w:rsid w:val="000662BC"/>
    <w:rsid w:val="00072110"/>
    <w:rsid w:val="00073553"/>
    <w:rsid w:val="00074A86"/>
    <w:rsid w:val="00077EEA"/>
    <w:rsid w:val="00080FF5"/>
    <w:rsid w:val="00081506"/>
    <w:rsid w:val="000817F3"/>
    <w:rsid w:val="000850C7"/>
    <w:rsid w:val="00085888"/>
    <w:rsid w:val="00085CF3"/>
    <w:rsid w:val="000872FC"/>
    <w:rsid w:val="00087556"/>
    <w:rsid w:val="000879CE"/>
    <w:rsid w:val="0009205F"/>
    <w:rsid w:val="0009272D"/>
    <w:rsid w:val="00093FB8"/>
    <w:rsid w:val="00094234"/>
    <w:rsid w:val="00095D53"/>
    <w:rsid w:val="00097407"/>
    <w:rsid w:val="000974C2"/>
    <w:rsid w:val="00097800"/>
    <w:rsid w:val="00097AC3"/>
    <w:rsid w:val="000A1360"/>
    <w:rsid w:val="000A1DE9"/>
    <w:rsid w:val="000A42B1"/>
    <w:rsid w:val="000A4E92"/>
    <w:rsid w:val="000A63EE"/>
    <w:rsid w:val="000A6C73"/>
    <w:rsid w:val="000A745F"/>
    <w:rsid w:val="000B106E"/>
    <w:rsid w:val="000B2C59"/>
    <w:rsid w:val="000B2E53"/>
    <w:rsid w:val="000B4773"/>
    <w:rsid w:val="000B632C"/>
    <w:rsid w:val="000B7ED8"/>
    <w:rsid w:val="000C393C"/>
    <w:rsid w:val="000C3BAE"/>
    <w:rsid w:val="000C50A0"/>
    <w:rsid w:val="000C7EAE"/>
    <w:rsid w:val="000D001A"/>
    <w:rsid w:val="000D3ED9"/>
    <w:rsid w:val="000D5B27"/>
    <w:rsid w:val="000D6D8E"/>
    <w:rsid w:val="000E18AA"/>
    <w:rsid w:val="000E30FA"/>
    <w:rsid w:val="000E5748"/>
    <w:rsid w:val="000F020E"/>
    <w:rsid w:val="000F0986"/>
    <w:rsid w:val="000F09E6"/>
    <w:rsid w:val="000F1840"/>
    <w:rsid w:val="000F30EB"/>
    <w:rsid w:val="001002B6"/>
    <w:rsid w:val="00101F1C"/>
    <w:rsid w:val="00102D76"/>
    <w:rsid w:val="00105892"/>
    <w:rsid w:val="001066F3"/>
    <w:rsid w:val="00106E07"/>
    <w:rsid w:val="0010773D"/>
    <w:rsid w:val="00110785"/>
    <w:rsid w:val="00110F32"/>
    <w:rsid w:val="0011395F"/>
    <w:rsid w:val="00114CEB"/>
    <w:rsid w:val="0011633A"/>
    <w:rsid w:val="00116843"/>
    <w:rsid w:val="00116ED2"/>
    <w:rsid w:val="00120289"/>
    <w:rsid w:val="00120C1C"/>
    <w:rsid w:val="00121E9D"/>
    <w:rsid w:val="0012213C"/>
    <w:rsid w:val="00122872"/>
    <w:rsid w:val="00123372"/>
    <w:rsid w:val="00123B31"/>
    <w:rsid w:val="00124602"/>
    <w:rsid w:val="00124E5A"/>
    <w:rsid w:val="00125990"/>
    <w:rsid w:val="001326C4"/>
    <w:rsid w:val="00133E6D"/>
    <w:rsid w:val="00133FA3"/>
    <w:rsid w:val="00135337"/>
    <w:rsid w:val="00136698"/>
    <w:rsid w:val="0013756B"/>
    <w:rsid w:val="001413EF"/>
    <w:rsid w:val="001415BF"/>
    <w:rsid w:val="001420C5"/>
    <w:rsid w:val="00142D17"/>
    <w:rsid w:val="00143F10"/>
    <w:rsid w:val="00143F36"/>
    <w:rsid w:val="001442EC"/>
    <w:rsid w:val="001452FB"/>
    <w:rsid w:val="001457A4"/>
    <w:rsid w:val="001468CA"/>
    <w:rsid w:val="00147135"/>
    <w:rsid w:val="001475C1"/>
    <w:rsid w:val="00150733"/>
    <w:rsid w:val="00152485"/>
    <w:rsid w:val="00152C50"/>
    <w:rsid w:val="001531D6"/>
    <w:rsid w:val="001624D7"/>
    <w:rsid w:val="001629BC"/>
    <w:rsid w:val="00162E41"/>
    <w:rsid w:val="00164B9A"/>
    <w:rsid w:val="00166EB0"/>
    <w:rsid w:val="0017017F"/>
    <w:rsid w:val="0017096E"/>
    <w:rsid w:val="001719FD"/>
    <w:rsid w:val="00172C7B"/>
    <w:rsid w:val="00173118"/>
    <w:rsid w:val="001732C8"/>
    <w:rsid w:val="00174634"/>
    <w:rsid w:val="00181D65"/>
    <w:rsid w:val="001820A6"/>
    <w:rsid w:val="00182C49"/>
    <w:rsid w:val="001855A5"/>
    <w:rsid w:val="00191758"/>
    <w:rsid w:val="001924FE"/>
    <w:rsid w:val="00194DF3"/>
    <w:rsid w:val="00195CFD"/>
    <w:rsid w:val="00196C19"/>
    <w:rsid w:val="0019783F"/>
    <w:rsid w:val="001A1B7A"/>
    <w:rsid w:val="001A233A"/>
    <w:rsid w:val="001A419F"/>
    <w:rsid w:val="001A4243"/>
    <w:rsid w:val="001B04EE"/>
    <w:rsid w:val="001B0589"/>
    <w:rsid w:val="001B1418"/>
    <w:rsid w:val="001B1F6A"/>
    <w:rsid w:val="001B1FBD"/>
    <w:rsid w:val="001B22D6"/>
    <w:rsid w:val="001B40A4"/>
    <w:rsid w:val="001B47EA"/>
    <w:rsid w:val="001C1EEA"/>
    <w:rsid w:val="001C2F6E"/>
    <w:rsid w:val="001C5B2A"/>
    <w:rsid w:val="001C6771"/>
    <w:rsid w:val="001D02BF"/>
    <w:rsid w:val="001D7544"/>
    <w:rsid w:val="001E2E29"/>
    <w:rsid w:val="001E39E0"/>
    <w:rsid w:val="001E5E0E"/>
    <w:rsid w:val="001F0E46"/>
    <w:rsid w:val="001F1FCE"/>
    <w:rsid w:val="001F2ADB"/>
    <w:rsid w:val="001F3086"/>
    <w:rsid w:val="001F308C"/>
    <w:rsid w:val="001F448D"/>
    <w:rsid w:val="001F47A9"/>
    <w:rsid w:val="001F4CF3"/>
    <w:rsid w:val="001F634F"/>
    <w:rsid w:val="001F766E"/>
    <w:rsid w:val="001F7826"/>
    <w:rsid w:val="002001C5"/>
    <w:rsid w:val="0020119F"/>
    <w:rsid w:val="00202649"/>
    <w:rsid w:val="00202D75"/>
    <w:rsid w:val="002038DB"/>
    <w:rsid w:val="002055B3"/>
    <w:rsid w:val="00205CC0"/>
    <w:rsid w:val="00206524"/>
    <w:rsid w:val="0021047C"/>
    <w:rsid w:val="0021167B"/>
    <w:rsid w:val="00211880"/>
    <w:rsid w:val="00220026"/>
    <w:rsid w:val="0022512C"/>
    <w:rsid w:val="002314F3"/>
    <w:rsid w:val="00232184"/>
    <w:rsid w:val="00232F4B"/>
    <w:rsid w:val="00233794"/>
    <w:rsid w:val="00233C51"/>
    <w:rsid w:val="002366C9"/>
    <w:rsid w:val="0024091C"/>
    <w:rsid w:val="002446A8"/>
    <w:rsid w:val="0025136F"/>
    <w:rsid w:val="002543B1"/>
    <w:rsid w:val="002552FB"/>
    <w:rsid w:val="00255A86"/>
    <w:rsid w:val="002561A0"/>
    <w:rsid w:val="00257A1D"/>
    <w:rsid w:val="0026687D"/>
    <w:rsid w:val="0026777B"/>
    <w:rsid w:val="0027219B"/>
    <w:rsid w:val="002741A4"/>
    <w:rsid w:val="00274542"/>
    <w:rsid w:val="002761C2"/>
    <w:rsid w:val="002808B6"/>
    <w:rsid w:val="00280DAB"/>
    <w:rsid w:val="002821B6"/>
    <w:rsid w:val="00282D37"/>
    <w:rsid w:val="00284C5B"/>
    <w:rsid w:val="00284D93"/>
    <w:rsid w:val="00285F50"/>
    <w:rsid w:val="002919D6"/>
    <w:rsid w:val="002927F3"/>
    <w:rsid w:val="00295349"/>
    <w:rsid w:val="00295466"/>
    <w:rsid w:val="00295CE2"/>
    <w:rsid w:val="002963F4"/>
    <w:rsid w:val="002A034D"/>
    <w:rsid w:val="002A0724"/>
    <w:rsid w:val="002A1035"/>
    <w:rsid w:val="002A2726"/>
    <w:rsid w:val="002A49A8"/>
    <w:rsid w:val="002A681A"/>
    <w:rsid w:val="002A6A2C"/>
    <w:rsid w:val="002A6B7A"/>
    <w:rsid w:val="002A6DD4"/>
    <w:rsid w:val="002A7030"/>
    <w:rsid w:val="002B4286"/>
    <w:rsid w:val="002B47D1"/>
    <w:rsid w:val="002B48BA"/>
    <w:rsid w:val="002C1DA4"/>
    <w:rsid w:val="002C5B13"/>
    <w:rsid w:val="002C6994"/>
    <w:rsid w:val="002C6A86"/>
    <w:rsid w:val="002C775A"/>
    <w:rsid w:val="002D02FC"/>
    <w:rsid w:val="002D3E4C"/>
    <w:rsid w:val="002D5D3A"/>
    <w:rsid w:val="002E0F41"/>
    <w:rsid w:val="002E1AC0"/>
    <w:rsid w:val="002E2D93"/>
    <w:rsid w:val="002E352E"/>
    <w:rsid w:val="002E3620"/>
    <w:rsid w:val="002E6727"/>
    <w:rsid w:val="002E6891"/>
    <w:rsid w:val="002F506E"/>
    <w:rsid w:val="002F6F68"/>
    <w:rsid w:val="003000C0"/>
    <w:rsid w:val="003015E1"/>
    <w:rsid w:val="0030384B"/>
    <w:rsid w:val="00303BA7"/>
    <w:rsid w:val="003046CF"/>
    <w:rsid w:val="0030494B"/>
    <w:rsid w:val="00306074"/>
    <w:rsid w:val="00306BF3"/>
    <w:rsid w:val="00306E57"/>
    <w:rsid w:val="0031456D"/>
    <w:rsid w:val="003148FF"/>
    <w:rsid w:val="0031652E"/>
    <w:rsid w:val="00322641"/>
    <w:rsid w:val="0032283B"/>
    <w:rsid w:val="00322C5F"/>
    <w:rsid w:val="003250CB"/>
    <w:rsid w:val="003262D0"/>
    <w:rsid w:val="00327C48"/>
    <w:rsid w:val="00333A26"/>
    <w:rsid w:val="00340603"/>
    <w:rsid w:val="003408F8"/>
    <w:rsid w:val="00340FB8"/>
    <w:rsid w:val="00351115"/>
    <w:rsid w:val="00353BD1"/>
    <w:rsid w:val="00356445"/>
    <w:rsid w:val="00362C96"/>
    <w:rsid w:val="0036596C"/>
    <w:rsid w:val="00370DEC"/>
    <w:rsid w:val="003747FA"/>
    <w:rsid w:val="003779A4"/>
    <w:rsid w:val="00383431"/>
    <w:rsid w:val="00384C02"/>
    <w:rsid w:val="0038536D"/>
    <w:rsid w:val="00385805"/>
    <w:rsid w:val="0039030F"/>
    <w:rsid w:val="00391291"/>
    <w:rsid w:val="0039149C"/>
    <w:rsid w:val="00391782"/>
    <w:rsid w:val="0039383D"/>
    <w:rsid w:val="003A29C7"/>
    <w:rsid w:val="003A3127"/>
    <w:rsid w:val="003A6C96"/>
    <w:rsid w:val="003A6DED"/>
    <w:rsid w:val="003B4862"/>
    <w:rsid w:val="003B4B81"/>
    <w:rsid w:val="003B4FA2"/>
    <w:rsid w:val="003B509E"/>
    <w:rsid w:val="003B5241"/>
    <w:rsid w:val="003B58CC"/>
    <w:rsid w:val="003B6E7B"/>
    <w:rsid w:val="003B70CB"/>
    <w:rsid w:val="003C0392"/>
    <w:rsid w:val="003C0642"/>
    <w:rsid w:val="003C2C50"/>
    <w:rsid w:val="003C4354"/>
    <w:rsid w:val="003C4E0E"/>
    <w:rsid w:val="003C5A54"/>
    <w:rsid w:val="003D13FB"/>
    <w:rsid w:val="003D1B34"/>
    <w:rsid w:val="003D1ED1"/>
    <w:rsid w:val="003D44FB"/>
    <w:rsid w:val="003D5F2C"/>
    <w:rsid w:val="003D7127"/>
    <w:rsid w:val="003D78CA"/>
    <w:rsid w:val="003E1FDA"/>
    <w:rsid w:val="003E2D4A"/>
    <w:rsid w:val="003E2FC5"/>
    <w:rsid w:val="003E53CC"/>
    <w:rsid w:val="003E5D57"/>
    <w:rsid w:val="003E7382"/>
    <w:rsid w:val="003E74A0"/>
    <w:rsid w:val="003F1B8A"/>
    <w:rsid w:val="003F48FB"/>
    <w:rsid w:val="003F6D5A"/>
    <w:rsid w:val="004000E8"/>
    <w:rsid w:val="004023A9"/>
    <w:rsid w:val="00403B26"/>
    <w:rsid w:val="00403CDE"/>
    <w:rsid w:val="00403CEE"/>
    <w:rsid w:val="00403D88"/>
    <w:rsid w:val="0040483B"/>
    <w:rsid w:val="00406109"/>
    <w:rsid w:val="0041053C"/>
    <w:rsid w:val="00413A40"/>
    <w:rsid w:val="004215CC"/>
    <w:rsid w:val="004220A1"/>
    <w:rsid w:val="0042210B"/>
    <w:rsid w:val="00427CE1"/>
    <w:rsid w:val="004319E5"/>
    <w:rsid w:val="00431CB8"/>
    <w:rsid w:val="0043622E"/>
    <w:rsid w:val="00437578"/>
    <w:rsid w:val="0044431A"/>
    <w:rsid w:val="0044574F"/>
    <w:rsid w:val="0044620B"/>
    <w:rsid w:val="004504B2"/>
    <w:rsid w:val="0045058C"/>
    <w:rsid w:val="00450E11"/>
    <w:rsid w:val="00451302"/>
    <w:rsid w:val="00454338"/>
    <w:rsid w:val="00454C2C"/>
    <w:rsid w:val="0045505F"/>
    <w:rsid w:val="004568D6"/>
    <w:rsid w:val="00456F46"/>
    <w:rsid w:val="00456FF5"/>
    <w:rsid w:val="00457189"/>
    <w:rsid w:val="004573FD"/>
    <w:rsid w:val="004578D8"/>
    <w:rsid w:val="00462A7C"/>
    <w:rsid w:val="00464F72"/>
    <w:rsid w:val="0046511E"/>
    <w:rsid w:val="0046697B"/>
    <w:rsid w:val="00472382"/>
    <w:rsid w:val="004727D9"/>
    <w:rsid w:val="004728F5"/>
    <w:rsid w:val="0047582E"/>
    <w:rsid w:val="00475B58"/>
    <w:rsid w:val="00476B01"/>
    <w:rsid w:val="004778D5"/>
    <w:rsid w:val="00480EE5"/>
    <w:rsid w:val="00481D06"/>
    <w:rsid w:val="00483E46"/>
    <w:rsid w:val="00485AF5"/>
    <w:rsid w:val="00487109"/>
    <w:rsid w:val="00492492"/>
    <w:rsid w:val="00495313"/>
    <w:rsid w:val="00495DB3"/>
    <w:rsid w:val="0049672A"/>
    <w:rsid w:val="004973A4"/>
    <w:rsid w:val="004A024C"/>
    <w:rsid w:val="004A04CA"/>
    <w:rsid w:val="004A0687"/>
    <w:rsid w:val="004A23D0"/>
    <w:rsid w:val="004A3772"/>
    <w:rsid w:val="004A4CA2"/>
    <w:rsid w:val="004A5716"/>
    <w:rsid w:val="004B272D"/>
    <w:rsid w:val="004B3C07"/>
    <w:rsid w:val="004B4FF4"/>
    <w:rsid w:val="004B59FC"/>
    <w:rsid w:val="004B7C78"/>
    <w:rsid w:val="004C1496"/>
    <w:rsid w:val="004C1619"/>
    <w:rsid w:val="004C1B53"/>
    <w:rsid w:val="004C4614"/>
    <w:rsid w:val="004C5B06"/>
    <w:rsid w:val="004C660C"/>
    <w:rsid w:val="004C6B70"/>
    <w:rsid w:val="004C6BFA"/>
    <w:rsid w:val="004D5CE2"/>
    <w:rsid w:val="004D689D"/>
    <w:rsid w:val="004D74A6"/>
    <w:rsid w:val="004E0F50"/>
    <w:rsid w:val="004E19AB"/>
    <w:rsid w:val="004E347C"/>
    <w:rsid w:val="004E5078"/>
    <w:rsid w:val="004E5828"/>
    <w:rsid w:val="004E68E1"/>
    <w:rsid w:val="004E69C4"/>
    <w:rsid w:val="004F56BA"/>
    <w:rsid w:val="004F67B7"/>
    <w:rsid w:val="004F6C35"/>
    <w:rsid w:val="004F7538"/>
    <w:rsid w:val="004F7B5B"/>
    <w:rsid w:val="00500124"/>
    <w:rsid w:val="00504288"/>
    <w:rsid w:val="00504DC8"/>
    <w:rsid w:val="00504FDD"/>
    <w:rsid w:val="00505120"/>
    <w:rsid w:val="00506C3C"/>
    <w:rsid w:val="00511149"/>
    <w:rsid w:val="00511FD8"/>
    <w:rsid w:val="00513CDB"/>
    <w:rsid w:val="00513D02"/>
    <w:rsid w:val="00514E9C"/>
    <w:rsid w:val="0051645C"/>
    <w:rsid w:val="005178E7"/>
    <w:rsid w:val="00522D92"/>
    <w:rsid w:val="0052743A"/>
    <w:rsid w:val="00530500"/>
    <w:rsid w:val="005307B0"/>
    <w:rsid w:val="00532251"/>
    <w:rsid w:val="00532FFA"/>
    <w:rsid w:val="00533CC5"/>
    <w:rsid w:val="005341EB"/>
    <w:rsid w:val="00537E13"/>
    <w:rsid w:val="00543D36"/>
    <w:rsid w:val="00543E34"/>
    <w:rsid w:val="005454FD"/>
    <w:rsid w:val="0054674F"/>
    <w:rsid w:val="00546C05"/>
    <w:rsid w:val="00546E84"/>
    <w:rsid w:val="00551E8C"/>
    <w:rsid w:val="005549D5"/>
    <w:rsid w:val="0055683E"/>
    <w:rsid w:val="005577BF"/>
    <w:rsid w:val="005578CC"/>
    <w:rsid w:val="00562BEC"/>
    <w:rsid w:val="005637A5"/>
    <w:rsid w:val="0056380A"/>
    <w:rsid w:val="00565846"/>
    <w:rsid w:val="00565F9C"/>
    <w:rsid w:val="00570AE9"/>
    <w:rsid w:val="0057133E"/>
    <w:rsid w:val="00571AB6"/>
    <w:rsid w:val="0057244E"/>
    <w:rsid w:val="00572458"/>
    <w:rsid w:val="005729B2"/>
    <w:rsid w:val="00572A1F"/>
    <w:rsid w:val="0057457B"/>
    <w:rsid w:val="00580B49"/>
    <w:rsid w:val="00580FC4"/>
    <w:rsid w:val="00581FCB"/>
    <w:rsid w:val="0058328D"/>
    <w:rsid w:val="00583B75"/>
    <w:rsid w:val="005843EE"/>
    <w:rsid w:val="005853FC"/>
    <w:rsid w:val="0058543B"/>
    <w:rsid w:val="00585959"/>
    <w:rsid w:val="00585F7F"/>
    <w:rsid w:val="00586BE0"/>
    <w:rsid w:val="00587685"/>
    <w:rsid w:val="00592214"/>
    <w:rsid w:val="00592DBC"/>
    <w:rsid w:val="0059443B"/>
    <w:rsid w:val="0059456C"/>
    <w:rsid w:val="00594D48"/>
    <w:rsid w:val="00595425"/>
    <w:rsid w:val="005961B0"/>
    <w:rsid w:val="00597E6F"/>
    <w:rsid w:val="005A0FF2"/>
    <w:rsid w:val="005A1F83"/>
    <w:rsid w:val="005A20AD"/>
    <w:rsid w:val="005A23F4"/>
    <w:rsid w:val="005A2BC2"/>
    <w:rsid w:val="005B04ED"/>
    <w:rsid w:val="005B0F7C"/>
    <w:rsid w:val="005B345D"/>
    <w:rsid w:val="005B3951"/>
    <w:rsid w:val="005B3BB8"/>
    <w:rsid w:val="005B3F21"/>
    <w:rsid w:val="005B745F"/>
    <w:rsid w:val="005C5F32"/>
    <w:rsid w:val="005C615E"/>
    <w:rsid w:val="005D12C7"/>
    <w:rsid w:val="005D2B9D"/>
    <w:rsid w:val="005D7738"/>
    <w:rsid w:val="005D77FD"/>
    <w:rsid w:val="005E0FA0"/>
    <w:rsid w:val="005E2C01"/>
    <w:rsid w:val="005E320C"/>
    <w:rsid w:val="005E3548"/>
    <w:rsid w:val="005E5897"/>
    <w:rsid w:val="005E5EAE"/>
    <w:rsid w:val="005F10D3"/>
    <w:rsid w:val="005F1130"/>
    <w:rsid w:val="005F4702"/>
    <w:rsid w:val="005F48F4"/>
    <w:rsid w:val="005F4EE6"/>
    <w:rsid w:val="005F5B46"/>
    <w:rsid w:val="00601EE4"/>
    <w:rsid w:val="00603003"/>
    <w:rsid w:val="00603F66"/>
    <w:rsid w:val="006044E3"/>
    <w:rsid w:val="0060497C"/>
    <w:rsid w:val="0060678E"/>
    <w:rsid w:val="006070A8"/>
    <w:rsid w:val="00607BD4"/>
    <w:rsid w:val="00610F25"/>
    <w:rsid w:val="006113A4"/>
    <w:rsid w:val="00617D92"/>
    <w:rsid w:val="00617FBD"/>
    <w:rsid w:val="006231A3"/>
    <w:rsid w:val="00626086"/>
    <w:rsid w:val="00627032"/>
    <w:rsid w:val="006277CA"/>
    <w:rsid w:val="006305F0"/>
    <w:rsid w:val="006319D1"/>
    <w:rsid w:val="006326F5"/>
    <w:rsid w:val="00632AB2"/>
    <w:rsid w:val="0063307D"/>
    <w:rsid w:val="006333E8"/>
    <w:rsid w:val="00633A95"/>
    <w:rsid w:val="00634B27"/>
    <w:rsid w:val="00634FCE"/>
    <w:rsid w:val="006367F2"/>
    <w:rsid w:val="00636FB5"/>
    <w:rsid w:val="00637209"/>
    <w:rsid w:val="006404FC"/>
    <w:rsid w:val="00641154"/>
    <w:rsid w:val="0064187B"/>
    <w:rsid w:val="00641BFD"/>
    <w:rsid w:val="0064283F"/>
    <w:rsid w:val="00642B31"/>
    <w:rsid w:val="006445AD"/>
    <w:rsid w:val="00644E1E"/>
    <w:rsid w:val="00645FFE"/>
    <w:rsid w:val="00646BA9"/>
    <w:rsid w:val="006476BF"/>
    <w:rsid w:val="00650B1B"/>
    <w:rsid w:val="006535BF"/>
    <w:rsid w:val="00653FAF"/>
    <w:rsid w:val="006545A4"/>
    <w:rsid w:val="00656B5B"/>
    <w:rsid w:val="0066169A"/>
    <w:rsid w:val="006634C9"/>
    <w:rsid w:val="00664653"/>
    <w:rsid w:val="0066515B"/>
    <w:rsid w:val="006654A9"/>
    <w:rsid w:val="006657CB"/>
    <w:rsid w:val="00666BD4"/>
    <w:rsid w:val="00670926"/>
    <w:rsid w:val="00673FEA"/>
    <w:rsid w:val="00676801"/>
    <w:rsid w:val="00681683"/>
    <w:rsid w:val="00683BD9"/>
    <w:rsid w:val="006858D8"/>
    <w:rsid w:val="00690932"/>
    <w:rsid w:val="00693722"/>
    <w:rsid w:val="0069463A"/>
    <w:rsid w:val="00697444"/>
    <w:rsid w:val="00697A81"/>
    <w:rsid w:val="006A254A"/>
    <w:rsid w:val="006A447E"/>
    <w:rsid w:val="006A5C9B"/>
    <w:rsid w:val="006A7A4C"/>
    <w:rsid w:val="006B122B"/>
    <w:rsid w:val="006B14FF"/>
    <w:rsid w:val="006B257C"/>
    <w:rsid w:val="006B2653"/>
    <w:rsid w:val="006B4CFC"/>
    <w:rsid w:val="006B5580"/>
    <w:rsid w:val="006B5DA5"/>
    <w:rsid w:val="006C05C6"/>
    <w:rsid w:val="006C42A1"/>
    <w:rsid w:val="006C4FB5"/>
    <w:rsid w:val="006D1461"/>
    <w:rsid w:val="006D2122"/>
    <w:rsid w:val="006D2871"/>
    <w:rsid w:val="006D2F4B"/>
    <w:rsid w:val="006D38FD"/>
    <w:rsid w:val="006D7F19"/>
    <w:rsid w:val="006E0205"/>
    <w:rsid w:val="006E216C"/>
    <w:rsid w:val="006E554B"/>
    <w:rsid w:val="006E5E31"/>
    <w:rsid w:val="006E76D4"/>
    <w:rsid w:val="006F0123"/>
    <w:rsid w:val="006F0D74"/>
    <w:rsid w:val="006F1943"/>
    <w:rsid w:val="006F3EE8"/>
    <w:rsid w:val="006F5001"/>
    <w:rsid w:val="0070019F"/>
    <w:rsid w:val="00701C8A"/>
    <w:rsid w:val="00702518"/>
    <w:rsid w:val="0070416B"/>
    <w:rsid w:val="00704343"/>
    <w:rsid w:val="00712931"/>
    <w:rsid w:val="00713015"/>
    <w:rsid w:val="00714351"/>
    <w:rsid w:val="00714876"/>
    <w:rsid w:val="00715BBB"/>
    <w:rsid w:val="00721B82"/>
    <w:rsid w:val="00722A8B"/>
    <w:rsid w:val="00722B0E"/>
    <w:rsid w:val="00722B9B"/>
    <w:rsid w:val="00723EA5"/>
    <w:rsid w:val="00724570"/>
    <w:rsid w:val="00724B4F"/>
    <w:rsid w:val="007265BA"/>
    <w:rsid w:val="0073224F"/>
    <w:rsid w:val="007334C7"/>
    <w:rsid w:val="00733809"/>
    <w:rsid w:val="00733D23"/>
    <w:rsid w:val="00734A69"/>
    <w:rsid w:val="007352E8"/>
    <w:rsid w:val="007356C2"/>
    <w:rsid w:val="00735AE1"/>
    <w:rsid w:val="00737646"/>
    <w:rsid w:val="00740486"/>
    <w:rsid w:val="00742883"/>
    <w:rsid w:val="007429E4"/>
    <w:rsid w:val="00744210"/>
    <w:rsid w:val="00744AD4"/>
    <w:rsid w:val="00745FCB"/>
    <w:rsid w:val="00746610"/>
    <w:rsid w:val="0074785C"/>
    <w:rsid w:val="00747A44"/>
    <w:rsid w:val="00751615"/>
    <w:rsid w:val="00753DCD"/>
    <w:rsid w:val="007548EC"/>
    <w:rsid w:val="00756057"/>
    <w:rsid w:val="0075624D"/>
    <w:rsid w:val="00757280"/>
    <w:rsid w:val="0075768B"/>
    <w:rsid w:val="007604E4"/>
    <w:rsid w:val="00760C23"/>
    <w:rsid w:val="00762501"/>
    <w:rsid w:val="007649AC"/>
    <w:rsid w:val="00764C65"/>
    <w:rsid w:val="007654C7"/>
    <w:rsid w:val="007659AE"/>
    <w:rsid w:val="00766F0D"/>
    <w:rsid w:val="007672D8"/>
    <w:rsid w:val="00770010"/>
    <w:rsid w:val="00773DE5"/>
    <w:rsid w:val="00774FBD"/>
    <w:rsid w:val="0077637C"/>
    <w:rsid w:val="0077767B"/>
    <w:rsid w:val="00783636"/>
    <w:rsid w:val="00783BD5"/>
    <w:rsid w:val="0078619F"/>
    <w:rsid w:val="00787068"/>
    <w:rsid w:val="007920F2"/>
    <w:rsid w:val="00792EF0"/>
    <w:rsid w:val="00797292"/>
    <w:rsid w:val="00797758"/>
    <w:rsid w:val="007A1E1F"/>
    <w:rsid w:val="007A3082"/>
    <w:rsid w:val="007A397D"/>
    <w:rsid w:val="007A4AC4"/>
    <w:rsid w:val="007A7BB4"/>
    <w:rsid w:val="007B0A8B"/>
    <w:rsid w:val="007B1C03"/>
    <w:rsid w:val="007B2B65"/>
    <w:rsid w:val="007B3325"/>
    <w:rsid w:val="007B35ED"/>
    <w:rsid w:val="007B4404"/>
    <w:rsid w:val="007B577A"/>
    <w:rsid w:val="007B578D"/>
    <w:rsid w:val="007B6CBD"/>
    <w:rsid w:val="007B6DB3"/>
    <w:rsid w:val="007C0078"/>
    <w:rsid w:val="007C0F9B"/>
    <w:rsid w:val="007C1798"/>
    <w:rsid w:val="007C285B"/>
    <w:rsid w:val="007C649B"/>
    <w:rsid w:val="007C713A"/>
    <w:rsid w:val="007D1F0F"/>
    <w:rsid w:val="007D59FB"/>
    <w:rsid w:val="007D5C86"/>
    <w:rsid w:val="007D65AF"/>
    <w:rsid w:val="007D6CF0"/>
    <w:rsid w:val="007D70D7"/>
    <w:rsid w:val="007E4234"/>
    <w:rsid w:val="007E577A"/>
    <w:rsid w:val="007E5BAE"/>
    <w:rsid w:val="007F18AD"/>
    <w:rsid w:val="007F41F6"/>
    <w:rsid w:val="007F4F1D"/>
    <w:rsid w:val="007F6A84"/>
    <w:rsid w:val="007F6E3C"/>
    <w:rsid w:val="008020EF"/>
    <w:rsid w:val="008044DB"/>
    <w:rsid w:val="00805726"/>
    <w:rsid w:val="00807159"/>
    <w:rsid w:val="00807438"/>
    <w:rsid w:val="008078F3"/>
    <w:rsid w:val="0081009F"/>
    <w:rsid w:val="00810EDD"/>
    <w:rsid w:val="00811A3D"/>
    <w:rsid w:val="008128DB"/>
    <w:rsid w:val="00812AFC"/>
    <w:rsid w:val="00816FBB"/>
    <w:rsid w:val="00817A46"/>
    <w:rsid w:val="00817C42"/>
    <w:rsid w:val="00823DB6"/>
    <w:rsid w:val="00824390"/>
    <w:rsid w:val="008310EA"/>
    <w:rsid w:val="00831134"/>
    <w:rsid w:val="00832A15"/>
    <w:rsid w:val="0083413B"/>
    <w:rsid w:val="0083418D"/>
    <w:rsid w:val="0083445D"/>
    <w:rsid w:val="00835D57"/>
    <w:rsid w:val="00837838"/>
    <w:rsid w:val="00841EDE"/>
    <w:rsid w:val="0084204F"/>
    <w:rsid w:val="00843380"/>
    <w:rsid w:val="008449D1"/>
    <w:rsid w:val="0084691C"/>
    <w:rsid w:val="00847BF1"/>
    <w:rsid w:val="008510E4"/>
    <w:rsid w:val="00853145"/>
    <w:rsid w:val="008547EE"/>
    <w:rsid w:val="00854A2B"/>
    <w:rsid w:val="00856836"/>
    <w:rsid w:val="00856E21"/>
    <w:rsid w:val="00856E6C"/>
    <w:rsid w:val="00856ED7"/>
    <w:rsid w:val="00860F48"/>
    <w:rsid w:val="00861ABF"/>
    <w:rsid w:val="00861FE8"/>
    <w:rsid w:val="00862679"/>
    <w:rsid w:val="00863CDC"/>
    <w:rsid w:val="00865ED5"/>
    <w:rsid w:val="0087238C"/>
    <w:rsid w:val="00872D21"/>
    <w:rsid w:val="00873862"/>
    <w:rsid w:val="008740E2"/>
    <w:rsid w:val="00874743"/>
    <w:rsid w:val="00875874"/>
    <w:rsid w:val="00875DC4"/>
    <w:rsid w:val="008766F2"/>
    <w:rsid w:val="0087740A"/>
    <w:rsid w:val="00877D4C"/>
    <w:rsid w:val="00880E22"/>
    <w:rsid w:val="00883283"/>
    <w:rsid w:val="00883E21"/>
    <w:rsid w:val="00884E15"/>
    <w:rsid w:val="0088667B"/>
    <w:rsid w:val="00886B43"/>
    <w:rsid w:val="00887930"/>
    <w:rsid w:val="0089023B"/>
    <w:rsid w:val="00893EEB"/>
    <w:rsid w:val="0089512F"/>
    <w:rsid w:val="0089527A"/>
    <w:rsid w:val="00895BE2"/>
    <w:rsid w:val="00895BE5"/>
    <w:rsid w:val="008A13B4"/>
    <w:rsid w:val="008A2A1D"/>
    <w:rsid w:val="008A3E38"/>
    <w:rsid w:val="008A478C"/>
    <w:rsid w:val="008A5561"/>
    <w:rsid w:val="008A660F"/>
    <w:rsid w:val="008A6EF0"/>
    <w:rsid w:val="008A7609"/>
    <w:rsid w:val="008A76D1"/>
    <w:rsid w:val="008B0630"/>
    <w:rsid w:val="008B0F40"/>
    <w:rsid w:val="008B17E4"/>
    <w:rsid w:val="008B1F43"/>
    <w:rsid w:val="008B214F"/>
    <w:rsid w:val="008B3084"/>
    <w:rsid w:val="008B354C"/>
    <w:rsid w:val="008B39A4"/>
    <w:rsid w:val="008B4180"/>
    <w:rsid w:val="008B502E"/>
    <w:rsid w:val="008B58D0"/>
    <w:rsid w:val="008B58F2"/>
    <w:rsid w:val="008B5976"/>
    <w:rsid w:val="008B5BB9"/>
    <w:rsid w:val="008C19CF"/>
    <w:rsid w:val="008C387C"/>
    <w:rsid w:val="008C3A0A"/>
    <w:rsid w:val="008C3D38"/>
    <w:rsid w:val="008C6FEE"/>
    <w:rsid w:val="008D0682"/>
    <w:rsid w:val="008D0A98"/>
    <w:rsid w:val="008D0DC8"/>
    <w:rsid w:val="008D2640"/>
    <w:rsid w:val="008D3433"/>
    <w:rsid w:val="008D64F7"/>
    <w:rsid w:val="008E1D97"/>
    <w:rsid w:val="008E379D"/>
    <w:rsid w:val="008F4B84"/>
    <w:rsid w:val="008F558B"/>
    <w:rsid w:val="008F5D8C"/>
    <w:rsid w:val="008F6496"/>
    <w:rsid w:val="00902315"/>
    <w:rsid w:val="00902A93"/>
    <w:rsid w:val="00904E5D"/>
    <w:rsid w:val="00905541"/>
    <w:rsid w:val="009066A1"/>
    <w:rsid w:val="00907957"/>
    <w:rsid w:val="00911736"/>
    <w:rsid w:val="00911AEB"/>
    <w:rsid w:val="00912050"/>
    <w:rsid w:val="00912080"/>
    <w:rsid w:val="00917888"/>
    <w:rsid w:val="00917E74"/>
    <w:rsid w:val="009211F1"/>
    <w:rsid w:val="009228C4"/>
    <w:rsid w:val="00924472"/>
    <w:rsid w:val="00925283"/>
    <w:rsid w:val="00926D19"/>
    <w:rsid w:val="00927BC7"/>
    <w:rsid w:val="00930603"/>
    <w:rsid w:val="00932411"/>
    <w:rsid w:val="00933430"/>
    <w:rsid w:val="00934BEC"/>
    <w:rsid w:val="00936448"/>
    <w:rsid w:val="00937417"/>
    <w:rsid w:val="0094492B"/>
    <w:rsid w:val="00945E98"/>
    <w:rsid w:val="00946B17"/>
    <w:rsid w:val="00947327"/>
    <w:rsid w:val="0095067A"/>
    <w:rsid w:val="00951D16"/>
    <w:rsid w:val="0095298C"/>
    <w:rsid w:val="009531AE"/>
    <w:rsid w:val="009531EE"/>
    <w:rsid w:val="00953B99"/>
    <w:rsid w:val="00954E61"/>
    <w:rsid w:val="00955640"/>
    <w:rsid w:val="009575C2"/>
    <w:rsid w:val="00967E85"/>
    <w:rsid w:val="00970785"/>
    <w:rsid w:val="00970858"/>
    <w:rsid w:val="00971B6B"/>
    <w:rsid w:val="009756ED"/>
    <w:rsid w:val="00976812"/>
    <w:rsid w:val="00977C6B"/>
    <w:rsid w:val="009808FF"/>
    <w:rsid w:val="0098275B"/>
    <w:rsid w:val="00982857"/>
    <w:rsid w:val="00982F49"/>
    <w:rsid w:val="0098409F"/>
    <w:rsid w:val="00986939"/>
    <w:rsid w:val="00987E41"/>
    <w:rsid w:val="009902BE"/>
    <w:rsid w:val="00991BAD"/>
    <w:rsid w:val="009926E7"/>
    <w:rsid w:val="00995063"/>
    <w:rsid w:val="00995647"/>
    <w:rsid w:val="009961D2"/>
    <w:rsid w:val="009A215E"/>
    <w:rsid w:val="009A404A"/>
    <w:rsid w:val="009A417B"/>
    <w:rsid w:val="009A4EE3"/>
    <w:rsid w:val="009A5BCC"/>
    <w:rsid w:val="009A5E1D"/>
    <w:rsid w:val="009A68A7"/>
    <w:rsid w:val="009B00EB"/>
    <w:rsid w:val="009B3862"/>
    <w:rsid w:val="009B55EF"/>
    <w:rsid w:val="009B565E"/>
    <w:rsid w:val="009B5F6B"/>
    <w:rsid w:val="009B6433"/>
    <w:rsid w:val="009B71B7"/>
    <w:rsid w:val="009C0471"/>
    <w:rsid w:val="009C151E"/>
    <w:rsid w:val="009C4E17"/>
    <w:rsid w:val="009C5C95"/>
    <w:rsid w:val="009D1F67"/>
    <w:rsid w:val="009D247A"/>
    <w:rsid w:val="009D2A94"/>
    <w:rsid w:val="009D48D4"/>
    <w:rsid w:val="009D50F0"/>
    <w:rsid w:val="009D55B2"/>
    <w:rsid w:val="009D6BAD"/>
    <w:rsid w:val="009D6C2C"/>
    <w:rsid w:val="009D7D6D"/>
    <w:rsid w:val="009E0612"/>
    <w:rsid w:val="009E179D"/>
    <w:rsid w:val="009E6C0B"/>
    <w:rsid w:val="009E6E58"/>
    <w:rsid w:val="009F6A31"/>
    <w:rsid w:val="009F70C5"/>
    <w:rsid w:val="009F78F4"/>
    <w:rsid w:val="00A013C0"/>
    <w:rsid w:val="00A02ACF"/>
    <w:rsid w:val="00A02FA8"/>
    <w:rsid w:val="00A03447"/>
    <w:rsid w:val="00A03FD6"/>
    <w:rsid w:val="00A04C6F"/>
    <w:rsid w:val="00A05FC2"/>
    <w:rsid w:val="00A076E2"/>
    <w:rsid w:val="00A07D9A"/>
    <w:rsid w:val="00A10B3C"/>
    <w:rsid w:val="00A121CF"/>
    <w:rsid w:val="00A131A9"/>
    <w:rsid w:val="00A1561A"/>
    <w:rsid w:val="00A16FC4"/>
    <w:rsid w:val="00A1776B"/>
    <w:rsid w:val="00A21442"/>
    <w:rsid w:val="00A219E8"/>
    <w:rsid w:val="00A21A61"/>
    <w:rsid w:val="00A25B94"/>
    <w:rsid w:val="00A26A95"/>
    <w:rsid w:val="00A30E02"/>
    <w:rsid w:val="00A31D89"/>
    <w:rsid w:val="00A33882"/>
    <w:rsid w:val="00A36D5B"/>
    <w:rsid w:val="00A413E8"/>
    <w:rsid w:val="00A46C2A"/>
    <w:rsid w:val="00A477A8"/>
    <w:rsid w:val="00A50616"/>
    <w:rsid w:val="00A5170F"/>
    <w:rsid w:val="00A52B80"/>
    <w:rsid w:val="00A54D9C"/>
    <w:rsid w:val="00A56DA8"/>
    <w:rsid w:val="00A61300"/>
    <w:rsid w:val="00A61494"/>
    <w:rsid w:val="00A617B9"/>
    <w:rsid w:val="00A61F08"/>
    <w:rsid w:val="00A63590"/>
    <w:rsid w:val="00A656D0"/>
    <w:rsid w:val="00A65C5C"/>
    <w:rsid w:val="00A72DD8"/>
    <w:rsid w:val="00A74B52"/>
    <w:rsid w:val="00A74C42"/>
    <w:rsid w:val="00A752FD"/>
    <w:rsid w:val="00A7686B"/>
    <w:rsid w:val="00A76CEA"/>
    <w:rsid w:val="00A77442"/>
    <w:rsid w:val="00A81C0E"/>
    <w:rsid w:val="00A8265F"/>
    <w:rsid w:val="00A84A11"/>
    <w:rsid w:val="00A8570E"/>
    <w:rsid w:val="00A85A88"/>
    <w:rsid w:val="00A86251"/>
    <w:rsid w:val="00A86E92"/>
    <w:rsid w:val="00A86FE0"/>
    <w:rsid w:val="00A94BC7"/>
    <w:rsid w:val="00AA516B"/>
    <w:rsid w:val="00AB348B"/>
    <w:rsid w:val="00AB407D"/>
    <w:rsid w:val="00AB44D4"/>
    <w:rsid w:val="00AB50C4"/>
    <w:rsid w:val="00AB55BE"/>
    <w:rsid w:val="00AB63C2"/>
    <w:rsid w:val="00AB7807"/>
    <w:rsid w:val="00AC07CA"/>
    <w:rsid w:val="00AC1AA0"/>
    <w:rsid w:val="00AC2B0A"/>
    <w:rsid w:val="00AC3000"/>
    <w:rsid w:val="00AC3E1B"/>
    <w:rsid w:val="00AC415E"/>
    <w:rsid w:val="00AC4E24"/>
    <w:rsid w:val="00AD003A"/>
    <w:rsid w:val="00AD15E4"/>
    <w:rsid w:val="00AD5908"/>
    <w:rsid w:val="00AD5CFA"/>
    <w:rsid w:val="00AD5F05"/>
    <w:rsid w:val="00AE3C1D"/>
    <w:rsid w:val="00AE5D33"/>
    <w:rsid w:val="00AE6520"/>
    <w:rsid w:val="00AE66B4"/>
    <w:rsid w:val="00AE6E36"/>
    <w:rsid w:val="00AE72FC"/>
    <w:rsid w:val="00AF08BD"/>
    <w:rsid w:val="00AF4030"/>
    <w:rsid w:val="00AF4049"/>
    <w:rsid w:val="00AF5B73"/>
    <w:rsid w:val="00AF5F23"/>
    <w:rsid w:val="00AF657B"/>
    <w:rsid w:val="00AF65FB"/>
    <w:rsid w:val="00B00455"/>
    <w:rsid w:val="00B0045D"/>
    <w:rsid w:val="00B00C4E"/>
    <w:rsid w:val="00B01C04"/>
    <w:rsid w:val="00B02842"/>
    <w:rsid w:val="00B03D08"/>
    <w:rsid w:val="00B03F9F"/>
    <w:rsid w:val="00B04892"/>
    <w:rsid w:val="00B05A81"/>
    <w:rsid w:val="00B067F1"/>
    <w:rsid w:val="00B10E9C"/>
    <w:rsid w:val="00B126DE"/>
    <w:rsid w:val="00B20223"/>
    <w:rsid w:val="00B20EF1"/>
    <w:rsid w:val="00B24837"/>
    <w:rsid w:val="00B2483A"/>
    <w:rsid w:val="00B25632"/>
    <w:rsid w:val="00B27955"/>
    <w:rsid w:val="00B31872"/>
    <w:rsid w:val="00B332DE"/>
    <w:rsid w:val="00B336E9"/>
    <w:rsid w:val="00B33CEF"/>
    <w:rsid w:val="00B35C15"/>
    <w:rsid w:val="00B365D4"/>
    <w:rsid w:val="00B36737"/>
    <w:rsid w:val="00B4043E"/>
    <w:rsid w:val="00B404B0"/>
    <w:rsid w:val="00B40967"/>
    <w:rsid w:val="00B42475"/>
    <w:rsid w:val="00B44E14"/>
    <w:rsid w:val="00B46A00"/>
    <w:rsid w:val="00B529EF"/>
    <w:rsid w:val="00B57C85"/>
    <w:rsid w:val="00B60FA2"/>
    <w:rsid w:val="00B624C1"/>
    <w:rsid w:val="00B640E7"/>
    <w:rsid w:val="00B64ED6"/>
    <w:rsid w:val="00B666BE"/>
    <w:rsid w:val="00B70806"/>
    <w:rsid w:val="00B7085E"/>
    <w:rsid w:val="00B70AA7"/>
    <w:rsid w:val="00B738F3"/>
    <w:rsid w:val="00B81430"/>
    <w:rsid w:val="00B82288"/>
    <w:rsid w:val="00B85DD7"/>
    <w:rsid w:val="00B8714B"/>
    <w:rsid w:val="00B91244"/>
    <w:rsid w:val="00B91AA0"/>
    <w:rsid w:val="00B91B39"/>
    <w:rsid w:val="00B92030"/>
    <w:rsid w:val="00B93D3E"/>
    <w:rsid w:val="00B97305"/>
    <w:rsid w:val="00BA288E"/>
    <w:rsid w:val="00BA4139"/>
    <w:rsid w:val="00BA5C9F"/>
    <w:rsid w:val="00BB2E1F"/>
    <w:rsid w:val="00BB37DD"/>
    <w:rsid w:val="00BB4852"/>
    <w:rsid w:val="00BB642B"/>
    <w:rsid w:val="00BC0A05"/>
    <w:rsid w:val="00BC18E9"/>
    <w:rsid w:val="00BC1F23"/>
    <w:rsid w:val="00BC38A0"/>
    <w:rsid w:val="00BC5A63"/>
    <w:rsid w:val="00BC69BF"/>
    <w:rsid w:val="00BC6A33"/>
    <w:rsid w:val="00BD0471"/>
    <w:rsid w:val="00BD0973"/>
    <w:rsid w:val="00BD3310"/>
    <w:rsid w:val="00BD6EAB"/>
    <w:rsid w:val="00BE09A0"/>
    <w:rsid w:val="00BE2B23"/>
    <w:rsid w:val="00BE312E"/>
    <w:rsid w:val="00BE40FD"/>
    <w:rsid w:val="00BE4EFC"/>
    <w:rsid w:val="00BE52BC"/>
    <w:rsid w:val="00BF55D0"/>
    <w:rsid w:val="00BF6037"/>
    <w:rsid w:val="00BF70FB"/>
    <w:rsid w:val="00C0077B"/>
    <w:rsid w:val="00C051BB"/>
    <w:rsid w:val="00C10046"/>
    <w:rsid w:val="00C176AC"/>
    <w:rsid w:val="00C20EAC"/>
    <w:rsid w:val="00C278F9"/>
    <w:rsid w:val="00C41E10"/>
    <w:rsid w:val="00C423D8"/>
    <w:rsid w:val="00C43B96"/>
    <w:rsid w:val="00C4453D"/>
    <w:rsid w:val="00C4541B"/>
    <w:rsid w:val="00C46408"/>
    <w:rsid w:val="00C478D4"/>
    <w:rsid w:val="00C52FC3"/>
    <w:rsid w:val="00C537F9"/>
    <w:rsid w:val="00C556EC"/>
    <w:rsid w:val="00C55919"/>
    <w:rsid w:val="00C55E9B"/>
    <w:rsid w:val="00C56813"/>
    <w:rsid w:val="00C57656"/>
    <w:rsid w:val="00C64B8B"/>
    <w:rsid w:val="00C67107"/>
    <w:rsid w:val="00C70329"/>
    <w:rsid w:val="00C70F5D"/>
    <w:rsid w:val="00C7582D"/>
    <w:rsid w:val="00C779A6"/>
    <w:rsid w:val="00C8030F"/>
    <w:rsid w:val="00C809BA"/>
    <w:rsid w:val="00C82B00"/>
    <w:rsid w:val="00C83096"/>
    <w:rsid w:val="00C833BA"/>
    <w:rsid w:val="00C83B52"/>
    <w:rsid w:val="00C84B81"/>
    <w:rsid w:val="00C87B0C"/>
    <w:rsid w:val="00C922B3"/>
    <w:rsid w:val="00C93013"/>
    <w:rsid w:val="00C93931"/>
    <w:rsid w:val="00C9569B"/>
    <w:rsid w:val="00C96582"/>
    <w:rsid w:val="00CA0C6D"/>
    <w:rsid w:val="00CA19CA"/>
    <w:rsid w:val="00CA1FEF"/>
    <w:rsid w:val="00CA2401"/>
    <w:rsid w:val="00CA3A61"/>
    <w:rsid w:val="00CA3ECA"/>
    <w:rsid w:val="00CA6AC1"/>
    <w:rsid w:val="00CB172F"/>
    <w:rsid w:val="00CB2CC2"/>
    <w:rsid w:val="00CB3DFF"/>
    <w:rsid w:val="00CB4842"/>
    <w:rsid w:val="00CB5AB4"/>
    <w:rsid w:val="00CB6602"/>
    <w:rsid w:val="00CC2483"/>
    <w:rsid w:val="00CC3DE8"/>
    <w:rsid w:val="00CC4400"/>
    <w:rsid w:val="00CD0810"/>
    <w:rsid w:val="00CD12DF"/>
    <w:rsid w:val="00CD54E0"/>
    <w:rsid w:val="00CE1C22"/>
    <w:rsid w:val="00CE2ABA"/>
    <w:rsid w:val="00CE3B68"/>
    <w:rsid w:val="00CE3B7F"/>
    <w:rsid w:val="00CE4083"/>
    <w:rsid w:val="00CF2995"/>
    <w:rsid w:val="00CF5424"/>
    <w:rsid w:val="00D01EB6"/>
    <w:rsid w:val="00D03885"/>
    <w:rsid w:val="00D0432F"/>
    <w:rsid w:val="00D04801"/>
    <w:rsid w:val="00D0731C"/>
    <w:rsid w:val="00D1159C"/>
    <w:rsid w:val="00D11C3B"/>
    <w:rsid w:val="00D16245"/>
    <w:rsid w:val="00D227CE"/>
    <w:rsid w:val="00D22DF0"/>
    <w:rsid w:val="00D2316A"/>
    <w:rsid w:val="00D23680"/>
    <w:rsid w:val="00D25093"/>
    <w:rsid w:val="00D255B1"/>
    <w:rsid w:val="00D25683"/>
    <w:rsid w:val="00D275B1"/>
    <w:rsid w:val="00D317AB"/>
    <w:rsid w:val="00D31D29"/>
    <w:rsid w:val="00D34EA7"/>
    <w:rsid w:val="00D3571E"/>
    <w:rsid w:val="00D35A23"/>
    <w:rsid w:val="00D40D1F"/>
    <w:rsid w:val="00D4121C"/>
    <w:rsid w:val="00D42F36"/>
    <w:rsid w:val="00D437FC"/>
    <w:rsid w:val="00D43E23"/>
    <w:rsid w:val="00D441D8"/>
    <w:rsid w:val="00D45935"/>
    <w:rsid w:val="00D45EA5"/>
    <w:rsid w:val="00D5158C"/>
    <w:rsid w:val="00D52712"/>
    <w:rsid w:val="00D5296E"/>
    <w:rsid w:val="00D537F2"/>
    <w:rsid w:val="00D55603"/>
    <w:rsid w:val="00D62DFA"/>
    <w:rsid w:val="00D632CC"/>
    <w:rsid w:val="00D6381B"/>
    <w:rsid w:val="00D63DE9"/>
    <w:rsid w:val="00D6401F"/>
    <w:rsid w:val="00D65E33"/>
    <w:rsid w:val="00D75490"/>
    <w:rsid w:val="00D77744"/>
    <w:rsid w:val="00D77EF7"/>
    <w:rsid w:val="00D851AB"/>
    <w:rsid w:val="00D85B62"/>
    <w:rsid w:val="00D904A1"/>
    <w:rsid w:val="00D9308C"/>
    <w:rsid w:val="00D93B86"/>
    <w:rsid w:val="00D93ECC"/>
    <w:rsid w:val="00D93FB4"/>
    <w:rsid w:val="00D94E7D"/>
    <w:rsid w:val="00D96BE3"/>
    <w:rsid w:val="00DA1948"/>
    <w:rsid w:val="00DA1B80"/>
    <w:rsid w:val="00DA3C90"/>
    <w:rsid w:val="00DA4CCA"/>
    <w:rsid w:val="00DA65AA"/>
    <w:rsid w:val="00DB043F"/>
    <w:rsid w:val="00DB14CB"/>
    <w:rsid w:val="00DB191D"/>
    <w:rsid w:val="00DB1C0D"/>
    <w:rsid w:val="00DB2ACB"/>
    <w:rsid w:val="00DB3B00"/>
    <w:rsid w:val="00DB6BF7"/>
    <w:rsid w:val="00DC0E37"/>
    <w:rsid w:val="00DC1703"/>
    <w:rsid w:val="00DC2A3C"/>
    <w:rsid w:val="00DC2B6A"/>
    <w:rsid w:val="00DD0433"/>
    <w:rsid w:val="00DD105F"/>
    <w:rsid w:val="00DD1550"/>
    <w:rsid w:val="00DD1684"/>
    <w:rsid w:val="00DD2116"/>
    <w:rsid w:val="00DD246A"/>
    <w:rsid w:val="00DD31E8"/>
    <w:rsid w:val="00DD47B9"/>
    <w:rsid w:val="00DD7944"/>
    <w:rsid w:val="00DD7ECC"/>
    <w:rsid w:val="00DE14F2"/>
    <w:rsid w:val="00DE1C75"/>
    <w:rsid w:val="00DE5264"/>
    <w:rsid w:val="00DE538B"/>
    <w:rsid w:val="00DE5D74"/>
    <w:rsid w:val="00DE7FF5"/>
    <w:rsid w:val="00DF0F6B"/>
    <w:rsid w:val="00DF1A39"/>
    <w:rsid w:val="00DF2126"/>
    <w:rsid w:val="00DF6902"/>
    <w:rsid w:val="00E01A2D"/>
    <w:rsid w:val="00E0215D"/>
    <w:rsid w:val="00E05ACB"/>
    <w:rsid w:val="00E069A8"/>
    <w:rsid w:val="00E10B5A"/>
    <w:rsid w:val="00E124CB"/>
    <w:rsid w:val="00E12A02"/>
    <w:rsid w:val="00E135C6"/>
    <w:rsid w:val="00E148B0"/>
    <w:rsid w:val="00E14E44"/>
    <w:rsid w:val="00E20FD4"/>
    <w:rsid w:val="00E21DFE"/>
    <w:rsid w:val="00E224B3"/>
    <w:rsid w:val="00E25A2B"/>
    <w:rsid w:val="00E30E73"/>
    <w:rsid w:val="00E31F77"/>
    <w:rsid w:val="00E323A6"/>
    <w:rsid w:val="00E32D8C"/>
    <w:rsid w:val="00E33C89"/>
    <w:rsid w:val="00E357C9"/>
    <w:rsid w:val="00E36FAE"/>
    <w:rsid w:val="00E44648"/>
    <w:rsid w:val="00E448B0"/>
    <w:rsid w:val="00E45697"/>
    <w:rsid w:val="00E45AF9"/>
    <w:rsid w:val="00E50F19"/>
    <w:rsid w:val="00E573EC"/>
    <w:rsid w:val="00E6029F"/>
    <w:rsid w:val="00E62C48"/>
    <w:rsid w:val="00E62FC3"/>
    <w:rsid w:val="00E65713"/>
    <w:rsid w:val="00E728CC"/>
    <w:rsid w:val="00E733B5"/>
    <w:rsid w:val="00E73953"/>
    <w:rsid w:val="00E75A15"/>
    <w:rsid w:val="00E776E1"/>
    <w:rsid w:val="00E81D8B"/>
    <w:rsid w:val="00E832A5"/>
    <w:rsid w:val="00E84BA4"/>
    <w:rsid w:val="00E86C64"/>
    <w:rsid w:val="00E93047"/>
    <w:rsid w:val="00EA03D0"/>
    <w:rsid w:val="00EA2658"/>
    <w:rsid w:val="00EA33EA"/>
    <w:rsid w:val="00EA6443"/>
    <w:rsid w:val="00EA760D"/>
    <w:rsid w:val="00EB1864"/>
    <w:rsid w:val="00EC2503"/>
    <w:rsid w:val="00EC3097"/>
    <w:rsid w:val="00EC7F7E"/>
    <w:rsid w:val="00ED0F21"/>
    <w:rsid w:val="00ED1B2B"/>
    <w:rsid w:val="00ED2187"/>
    <w:rsid w:val="00ED7098"/>
    <w:rsid w:val="00EE165E"/>
    <w:rsid w:val="00EE2DFE"/>
    <w:rsid w:val="00EE3A0C"/>
    <w:rsid w:val="00EE587C"/>
    <w:rsid w:val="00EE5ABA"/>
    <w:rsid w:val="00EE755D"/>
    <w:rsid w:val="00EF1C22"/>
    <w:rsid w:val="00EF5DE7"/>
    <w:rsid w:val="00EF78D9"/>
    <w:rsid w:val="00F01562"/>
    <w:rsid w:val="00F0584A"/>
    <w:rsid w:val="00F07BB6"/>
    <w:rsid w:val="00F13FF1"/>
    <w:rsid w:val="00F154EE"/>
    <w:rsid w:val="00F16D68"/>
    <w:rsid w:val="00F16EB5"/>
    <w:rsid w:val="00F17F76"/>
    <w:rsid w:val="00F2214D"/>
    <w:rsid w:val="00F23958"/>
    <w:rsid w:val="00F24793"/>
    <w:rsid w:val="00F24B6F"/>
    <w:rsid w:val="00F34ED3"/>
    <w:rsid w:val="00F35076"/>
    <w:rsid w:val="00F368E9"/>
    <w:rsid w:val="00F407A7"/>
    <w:rsid w:val="00F43294"/>
    <w:rsid w:val="00F43D71"/>
    <w:rsid w:val="00F44BE7"/>
    <w:rsid w:val="00F44C1F"/>
    <w:rsid w:val="00F505B0"/>
    <w:rsid w:val="00F50FC8"/>
    <w:rsid w:val="00F511EB"/>
    <w:rsid w:val="00F51265"/>
    <w:rsid w:val="00F530FA"/>
    <w:rsid w:val="00F5364E"/>
    <w:rsid w:val="00F563C2"/>
    <w:rsid w:val="00F602F0"/>
    <w:rsid w:val="00F60EA3"/>
    <w:rsid w:val="00F610CC"/>
    <w:rsid w:val="00F62161"/>
    <w:rsid w:val="00F644F6"/>
    <w:rsid w:val="00F64BD6"/>
    <w:rsid w:val="00F67C15"/>
    <w:rsid w:val="00F72F8C"/>
    <w:rsid w:val="00F77989"/>
    <w:rsid w:val="00F81620"/>
    <w:rsid w:val="00F82CCF"/>
    <w:rsid w:val="00F836AF"/>
    <w:rsid w:val="00F83C85"/>
    <w:rsid w:val="00F85345"/>
    <w:rsid w:val="00F904B1"/>
    <w:rsid w:val="00F904D1"/>
    <w:rsid w:val="00F91736"/>
    <w:rsid w:val="00F91F62"/>
    <w:rsid w:val="00F95AE4"/>
    <w:rsid w:val="00F95F54"/>
    <w:rsid w:val="00FA03EF"/>
    <w:rsid w:val="00FA089E"/>
    <w:rsid w:val="00FA3FCD"/>
    <w:rsid w:val="00FA5DE9"/>
    <w:rsid w:val="00FA6930"/>
    <w:rsid w:val="00FB1CB5"/>
    <w:rsid w:val="00FB398E"/>
    <w:rsid w:val="00FB3C7E"/>
    <w:rsid w:val="00FB4289"/>
    <w:rsid w:val="00FB4472"/>
    <w:rsid w:val="00FB483C"/>
    <w:rsid w:val="00FB4D57"/>
    <w:rsid w:val="00FB4DCC"/>
    <w:rsid w:val="00FB6E2B"/>
    <w:rsid w:val="00FC1605"/>
    <w:rsid w:val="00FC43AA"/>
    <w:rsid w:val="00FC71AC"/>
    <w:rsid w:val="00FD0DA4"/>
    <w:rsid w:val="00FD1EEC"/>
    <w:rsid w:val="00FD3106"/>
    <w:rsid w:val="00FD3EC7"/>
    <w:rsid w:val="00FD45A1"/>
    <w:rsid w:val="00FD53EE"/>
    <w:rsid w:val="00FD55E2"/>
    <w:rsid w:val="00FD672E"/>
    <w:rsid w:val="00FD6C7E"/>
    <w:rsid w:val="00FD712D"/>
    <w:rsid w:val="00FE18D9"/>
    <w:rsid w:val="00FE2853"/>
    <w:rsid w:val="00FE3632"/>
    <w:rsid w:val="00FE6355"/>
    <w:rsid w:val="00FF0262"/>
    <w:rsid w:val="00FF1863"/>
    <w:rsid w:val="00FF1D32"/>
    <w:rsid w:val="00FF3639"/>
    <w:rsid w:val="00FF36E9"/>
    <w:rsid w:val="00FF7BE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5B65C0F"/>
  <w15:docId w15:val="{217BDF59-6EE9-46B6-A055-B2588FF44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4"/>
        <w:szCs w:val="24"/>
        <w:lang w:val="en-US" w:eastAsia="en-US" w:bidi="th-TH"/>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053C"/>
    <w:rPr>
      <w:rFonts w:eastAsia="Times New Roman"/>
      <w:lang w:val="en-TH"/>
    </w:rPr>
  </w:style>
  <w:style w:type="paragraph" w:styleId="Heading1">
    <w:name w:val="heading 1"/>
    <w:basedOn w:val="Normal"/>
    <w:next w:val="Normal"/>
    <w:link w:val="Heading1Char"/>
    <w:uiPriority w:val="1"/>
    <w:qFormat/>
    <w:rsid w:val="003D13FB"/>
    <w:pPr>
      <w:keepNext/>
      <w:keepLines/>
      <w:jc w:val="center"/>
      <w:outlineLvl w:val="0"/>
    </w:pPr>
    <w:rPr>
      <w:rFonts w:eastAsiaTheme="majorEastAsia"/>
      <w:b/>
      <w:bCs/>
      <w:caps/>
      <w:color w:val="000000" w:themeColor="text1"/>
      <w:sz w:val="36"/>
      <w:szCs w:val="36"/>
      <w:lang w:val="en-US"/>
    </w:rPr>
  </w:style>
  <w:style w:type="paragraph" w:styleId="Heading2">
    <w:name w:val="heading 2"/>
    <w:basedOn w:val="Normal"/>
    <w:next w:val="Normal"/>
    <w:link w:val="Heading2Char"/>
    <w:uiPriority w:val="9"/>
    <w:unhideWhenUsed/>
    <w:qFormat/>
    <w:rsid w:val="002A681A"/>
    <w:pPr>
      <w:keepNext/>
      <w:keepLines/>
      <w:spacing w:before="200"/>
      <w:outlineLvl w:val="1"/>
    </w:pPr>
    <w:rPr>
      <w:rFonts w:asciiTheme="majorHAnsi" w:eastAsiaTheme="majorEastAsia" w:hAnsiTheme="majorHAnsi" w:cstheme="majorBidi"/>
      <w:b/>
      <w:bCs/>
      <w:color w:val="4F81BD" w:themeColor="accent1"/>
      <w:sz w:val="26"/>
      <w:szCs w:val="33"/>
      <w:lang w:val="en-US"/>
    </w:rPr>
  </w:style>
  <w:style w:type="paragraph" w:styleId="Heading3">
    <w:name w:val="heading 3"/>
    <w:basedOn w:val="Normal"/>
    <w:next w:val="Normal"/>
    <w:link w:val="Heading3Char"/>
    <w:uiPriority w:val="9"/>
    <w:unhideWhenUsed/>
    <w:qFormat/>
    <w:rsid w:val="00925283"/>
    <w:pPr>
      <w:keepNext/>
      <w:keepLines/>
      <w:spacing w:before="200"/>
      <w:outlineLvl w:val="2"/>
    </w:pPr>
    <w:rPr>
      <w:rFonts w:asciiTheme="majorHAnsi" w:eastAsiaTheme="majorEastAsia" w:hAnsiTheme="majorHAnsi" w:cstheme="majorBidi"/>
      <w:b/>
      <w:bCs/>
      <w:color w:val="4F81BD" w:themeColor="accent1"/>
      <w:szCs w:val="40"/>
      <w:lang w:val="en-US"/>
    </w:rPr>
  </w:style>
  <w:style w:type="paragraph" w:styleId="Heading4">
    <w:name w:val="heading 4"/>
    <w:basedOn w:val="Normal"/>
    <w:next w:val="Normal"/>
    <w:link w:val="Heading4Char"/>
    <w:uiPriority w:val="9"/>
    <w:semiHidden/>
    <w:unhideWhenUsed/>
    <w:qFormat/>
    <w:rsid w:val="00925283"/>
    <w:pPr>
      <w:keepNext/>
      <w:keepLines/>
      <w:spacing w:before="200"/>
      <w:outlineLvl w:val="3"/>
    </w:pPr>
    <w:rPr>
      <w:rFonts w:asciiTheme="majorHAnsi" w:eastAsiaTheme="majorEastAsia" w:hAnsiTheme="majorHAnsi" w:cstheme="majorBidi"/>
      <w:b/>
      <w:bCs/>
      <w:i/>
      <w:iCs/>
      <w:color w:val="4F81BD" w:themeColor="accent1"/>
      <w:szCs w:val="40"/>
      <w:lang w:val="en-US"/>
    </w:rPr>
  </w:style>
  <w:style w:type="paragraph" w:styleId="Heading5">
    <w:name w:val="heading 5"/>
    <w:basedOn w:val="Normal"/>
    <w:next w:val="Normal"/>
    <w:link w:val="Heading5Char"/>
    <w:uiPriority w:val="9"/>
    <w:semiHidden/>
    <w:unhideWhenUsed/>
    <w:qFormat/>
    <w:rsid w:val="00925283"/>
    <w:pPr>
      <w:keepNext/>
      <w:keepLines/>
      <w:spacing w:before="200"/>
      <w:outlineLvl w:val="4"/>
    </w:pPr>
    <w:rPr>
      <w:rFonts w:asciiTheme="majorHAnsi" w:eastAsiaTheme="majorEastAsia" w:hAnsiTheme="majorHAnsi" w:cstheme="majorBidi"/>
      <w:color w:val="243F60" w:themeColor="accent1" w:themeShade="7F"/>
      <w:szCs w:val="4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4492B"/>
    <w:rPr>
      <w:rFonts w:ascii="Tahoma" w:eastAsiaTheme="minorHAnsi" w:hAnsi="Tahoma" w:cs="Angsana New"/>
      <w:sz w:val="16"/>
      <w:szCs w:val="20"/>
      <w:lang w:val="en-US"/>
    </w:rPr>
  </w:style>
  <w:style w:type="character" w:customStyle="1" w:styleId="BalloonTextChar">
    <w:name w:val="Balloon Text Char"/>
    <w:basedOn w:val="DefaultParagraphFont"/>
    <w:link w:val="BalloonText"/>
    <w:uiPriority w:val="99"/>
    <w:semiHidden/>
    <w:rsid w:val="0094492B"/>
    <w:rPr>
      <w:rFonts w:ascii="Tahoma" w:hAnsi="Tahoma" w:cs="Angsana New"/>
      <w:sz w:val="16"/>
      <w:szCs w:val="20"/>
    </w:rPr>
  </w:style>
  <w:style w:type="character" w:styleId="PlaceholderText">
    <w:name w:val="Placeholder Text"/>
    <w:basedOn w:val="DefaultParagraphFont"/>
    <w:uiPriority w:val="99"/>
    <w:semiHidden/>
    <w:rsid w:val="0094492B"/>
    <w:rPr>
      <w:color w:val="808080"/>
    </w:rPr>
  </w:style>
  <w:style w:type="character" w:styleId="CommentReference">
    <w:name w:val="annotation reference"/>
    <w:basedOn w:val="DefaultParagraphFont"/>
    <w:uiPriority w:val="99"/>
    <w:semiHidden/>
    <w:unhideWhenUsed/>
    <w:rsid w:val="00C96582"/>
    <w:rPr>
      <w:sz w:val="16"/>
      <w:szCs w:val="18"/>
    </w:rPr>
  </w:style>
  <w:style w:type="paragraph" w:styleId="CommentText">
    <w:name w:val="annotation text"/>
    <w:basedOn w:val="Normal"/>
    <w:link w:val="CommentTextChar"/>
    <w:uiPriority w:val="99"/>
    <w:unhideWhenUsed/>
    <w:rsid w:val="00C96582"/>
    <w:rPr>
      <w:rFonts w:eastAsiaTheme="minorHAnsi" w:cs="Angsana New"/>
      <w:sz w:val="20"/>
      <w:szCs w:val="25"/>
      <w:lang w:val="en-US"/>
    </w:rPr>
  </w:style>
  <w:style w:type="character" w:customStyle="1" w:styleId="CommentTextChar">
    <w:name w:val="Comment Text Char"/>
    <w:basedOn w:val="DefaultParagraphFont"/>
    <w:link w:val="CommentText"/>
    <w:uiPriority w:val="99"/>
    <w:rsid w:val="00C96582"/>
    <w:rPr>
      <w:rFonts w:cs="Angsana New"/>
      <w:sz w:val="20"/>
      <w:szCs w:val="25"/>
    </w:rPr>
  </w:style>
  <w:style w:type="paragraph" w:styleId="CommentSubject">
    <w:name w:val="annotation subject"/>
    <w:basedOn w:val="CommentText"/>
    <w:next w:val="CommentText"/>
    <w:link w:val="CommentSubjectChar"/>
    <w:uiPriority w:val="99"/>
    <w:semiHidden/>
    <w:unhideWhenUsed/>
    <w:rsid w:val="00C96582"/>
    <w:rPr>
      <w:b/>
      <w:bCs/>
    </w:rPr>
  </w:style>
  <w:style w:type="character" w:customStyle="1" w:styleId="CommentSubjectChar">
    <w:name w:val="Comment Subject Char"/>
    <w:basedOn w:val="CommentTextChar"/>
    <w:link w:val="CommentSubject"/>
    <w:uiPriority w:val="99"/>
    <w:semiHidden/>
    <w:rsid w:val="00C96582"/>
    <w:rPr>
      <w:rFonts w:cs="Angsana New"/>
      <w:b w:val="0"/>
      <w:bCs w:val="0"/>
      <w:sz w:val="20"/>
      <w:szCs w:val="25"/>
    </w:rPr>
  </w:style>
  <w:style w:type="paragraph" w:styleId="Header">
    <w:name w:val="header"/>
    <w:basedOn w:val="Normal"/>
    <w:link w:val="HeaderChar"/>
    <w:uiPriority w:val="99"/>
    <w:unhideWhenUsed/>
    <w:rsid w:val="00464F72"/>
    <w:pPr>
      <w:tabs>
        <w:tab w:val="center" w:pos="4513"/>
        <w:tab w:val="right" w:pos="9026"/>
      </w:tabs>
    </w:pPr>
    <w:rPr>
      <w:rFonts w:eastAsiaTheme="minorHAnsi" w:cs="Angsana New"/>
      <w:szCs w:val="40"/>
      <w:lang w:val="en-US"/>
    </w:rPr>
  </w:style>
  <w:style w:type="character" w:customStyle="1" w:styleId="HeaderChar">
    <w:name w:val="Header Char"/>
    <w:basedOn w:val="DefaultParagraphFont"/>
    <w:link w:val="Header"/>
    <w:uiPriority w:val="99"/>
    <w:rsid w:val="00464F72"/>
    <w:rPr>
      <w:rFonts w:cs="Angsana New"/>
      <w:szCs w:val="40"/>
    </w:rPr>
  </w:style>
  <w:style w:type="paragraph" w:styleId="Footer">
    <w:name w:val="footer"/>
    <w:basedOn w:val="Normal"/>
    <w:link w:val="FooterChar"/>
    <w:uiPriority w:val="99"/>
    <w:unhideWhenUsed/>
    <w:rsid w:val="00464F72"/>
    <w:pPr>
      <w:tabs>
        <w:tab w:val="center" w:pos="4513"/>
        <w:tab w:val="right" w:pos="9026"/>
      </w:tabs>
    </w:pPr>
    <w:rPr>
      <w:rFonts w:eastAsiaTheme="minorHAnsi" w:cs="Angsana New"/>
      <w:szCs w:val="40"/>
      <w:lang w:val="en-US"/>
    </w:rPr>
  </w:style>
  <w:style w:type="character" w:customStyle="1" w:styleId="FooterChar">
    <w:name w:val="Footer Char"/>
    <w:basedOn w:val="DefaultParagraphFont"/>
    <w:link w:val="Footer"/>
    <w:uiPriority w:val="99"/>
    <w:rsid w:val="00464F72"/>
    <w:rPr>
      <w:rFonts w:cs="Angsana New"/>
      <w:szCs w:val="40"/>
    </w:rPr>
  </w:style>
  <w:style w:type="table" w:styleId="TableGrid">
    <w:name w:val="Table Grid"/>
    <w:basedOn w:val="TableNormal"/>
    <w:uiPriority w:val="59"/>
    <w:rsid w:val="0010773D"/>
    <w:pPr>
      <w:ind w:firstLine="1418"/>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3D13FB"/>
    <w:rPr>
      <w:rFonts w:eastAsiaTheme="majorEastAsia"/>
      <w:b/>
      <w:bCs/>
      <w:caps/>
      <w:color w:val="000000" w:themeColor="text1"/>
      <w:sz w:val="36"/>
      <w:szCs w:val="36"/>
    </w:rPr>
  </w:style>
  <w:style w:type="character" w:customStyle="1" w:styleId="Heading3Char">
    <w:name w:val="Heading 3 Char"/>
    <w:basedOn w:val="DefaultParagraphFont"/>
    <w:link w:val="Heading3"/>
    <w:uiPriority w:val="9"/>
    <w:rsid w:val="00925283"/>
    <w:rPr>
      <w:rFonts w:asciiTheme="majorHAnsi" w:eastAsiaTheme="majorEastAsia" w:hAnsiTheme="majorHAnsi" w:cstheme="majorBidi"/>
      <w:b/>
      <w:bCs/>
      <w:color w:val="4F81BD" w:themeColor="accent1"/>
      <w:szCs w:val="40"/>
    </w:rPr>
  </w:style>
  <w:style w:type="character" w:customStyle="1" w:styleId="Heading4Char">
    <w:name w:val="Heading 4 Char"/>
    <w:basedOn w:val="DefaultParagraphFont"/>
    <w:link w:val="Heading4"/>
    <w:uiPriority w:val="9"/>
    <w:semiHidden/>
    <w:rsid w:val="00925283"/>
    <w:rPr>
      <w:rFonts w:asciiTheme="majorHAnsi" w:eastAsiaTheme="majorEastAsia" w:hAnsiTheme="majorHAnsi" w:cstheme="majorBidi"/>
      <w:b/>
      <w:bCs/>
      <w:i/>
      <w:iCs/>
      <w:color w:val="4F81BD" w:themeColor="accent1"/>
      <w:szCs w:val="40"/>
    </w:rPr>
  </w:style>
  <w:style w:type="character" w:customStyle="1" w:styleId="Heading5Char">
    <w:name w:val="Heading 5 Char"/>
    <w:basedOn w:val="DefaultParagraphFont"/>
    <w:link w:val="Heading5"/>
    <w:uiPriority w:val="9"/>
    <w:semiHidden/>
    <w:rsid w:val="00925283"/>
    <w:rPr>
      <w:rFonts w:asciiTheme="majorHAnsi" w:eastAsiaTheme="majorEastAsia" w:hAnsiTheme="majorHAnsi" w:cstheme="majorBidi"/>
      <w:color w:val="243F60" w:themeColor="accent1" w:themeShade="7F"/>
      <w:szCs w:val="40"/>
    </w:rPr>
  </w:style>
  <w:style w:type="character" w:customStyle="1" w:styleId="Heading2Char">
    <w:name w:val="Heading 2 Char"/>
    <w:basedOn w:val="DefaultParagraphFont"/>
    <w:link w:val="Heading2"/>
    <w:uiPriority w:val="9"/>
    <w:rsid w:val="002A681A"/>
    <w:rPr>
      <w:rFonts w:asciiTheme="majorHAnsi" w:eastAsiaTheme="majorEastAsia" w:hAnsiTheme="majorHAnsi" w:cstheme="majorBidi"/>
      <w:b/>
      <w:bCs/>
      <w:color w:val="4F81BD" w:themeColor="accent1"/>
      <w:sz w:val="26"/>
      <w:szCs w:val="33"/>
    </w:rPr>
  </w:style>
  <w:style w:type="paragraph" w:customStyle="1" w:styleId="a">
    <w:name w:val="ผู้อนุมัติ"/>
    <w:basedOn w:val="Normal"/>
    <w:next w:val="Normal"/>
    <w:rsid w:val="006545A4"/>
    <w:rPr>
      <w:rFonts w:ascii="CordiaUPC" w:eastAsia="Cordia New" w:hAnsi="CordiaUPC" w:cs="CordiaUPC"/>
      <w:kern w:val="36"/>
      <w:sz w:val="32"/>
      <w:szCs w:val="32"/>
      <w:lang w:val="en-US"/>
    </w:rPr>
  </w:style>
  <w:style w:type="character" w:styleId="Hyperlink">
    <w:name w:val="Hyperlink"/>
    <w:basedOn w:val="DefaultParagraphFont"/>
    <w:uiPriority w:val="99"/>
    <w:unhideWhenUsed/>
    <w:rsid w:val="00A85A88"/>
    <w:rPr>
      <w:color w:val="0000FF"/>
      <w:u w:val="single"/>
    </w:rPr>
  </w:style>
  <w:style w:type="character" w:styleId="Strong">
    <w:name w:val="Strong"/>
    <w:basedOn w:val="DefaultParagraphFont"/>
    <w:uiPriority w:val="22"/>
    <w:qFormat/>
    <w:rsid w:val="00A85A88"/>
    <w:rPr>
      <w:b/>
      <w:bCs/>
    </w:rPr>
  </w:style>
  <w:style w:type="paragraph" w:styleId="ListParagraph">
    <w:name w:val="List Paragraph"/>
    <w:basedOn w:val="Normal"/>
    <w:uiPriority w:val="1"/>
    <w:qFormat/>
    <w:rsid w:val="00712931"/>
    <w:pPr>
      <w:ind w:left="720"/>
      <w:contextualSpacing/>
    </w:pPr>
    <w:rPr>
      <w:rFonts w:eastAsiaTheme="minorHAnsi" w:cs="Angsana New"/>
      <w:szCs w:val="30"/>
      <w:lang w:val="en-US"/>
    </w:rPr>
  </w:style>
  <w:style w:type="table" w:customStyle="1" w:styleId="TableGrid1">
    <w:name w:val="Table Grid1"/>
    <w:basedOn w:val="TableNormal"/>
    <w:next w:val="TableGrid"/>
    <w:uiPriority w:val="59"/>
    <w:rsid w:val="00E65713"/>
    <w:rPr>
      <w:rFonts w:ascii="Calibri" w:hAnsi="Calibri" w:cs="Vrinda"/>
      <w:sz w:val="22"/>
      <w:szCs w:val="28"/>
      <w:lang w:bidi="bn-B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2C5B13"/>
    <w:rPr>
      <w:rFonts w:ascii="Calibri" w:hAnsi="Calibri" w:cs="Vrinda"/>
      <w:sz w:val="22"/>
      <w:szCs w:val="28"/>
      <w:lang w:bidi="bn-B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D25093"/>
    <w:rPr>
      <w:rFonts w:ascii="Calibri" w:hAnsi="Calibri" w:cs="Vrinda"/>
      <w:sz w:val="22"/>
      <w:szCs w:val="28"/>
      <w:lang w:bidi="bn-B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6E5E31"/>
    <w:rPr>
      <w:rFonts w:ascii="Calibri" w:hAnsi="Calibri" w:cs="Vrinda"/>
      <w:sz w:val="22"/>
      <w:szCs w:val="28"/>
      <w:lang w:bidi="bn-B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EE755D"/>
    <w:rPr>
      <w:rFonts w:ascii="Calibri" w:hAnsi="Calibri" w:cs="Vrinda"/>
      <w:sz w:val="22"/>
      <w:szCs w:val="28"/>
      <w:lang w:bidi="bn-B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E73953"/>
    <w:rPr>
      <w:rFonts w:ascii="Calibri" w:hAnsi="Calibri" w:cs="Vrinda"/>
      <w:sz w:val="22"/>
      <w:szCs w:val="28"/>
      <w:lang w:bidi="bn-B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2E2D93"/>
    <w:pPr>
      <w:jc w:val="center"/>
    </w:pPr>
    <w:rPr>
      <w:rFonts w:eastAsiaTheme="minorHAnsi"/>
      <w:noProof/>
      <w:lang w:val="en-US"/>
    </w:rPr>
  </w:style>
  <w:style w:type="character" w:customStyle="1" w:styleId="EndNoteBibliographyTitleChar">
    <w:name w:val="EndNote Bibliography Title Char"/>
    <w:basedOn w:val="DefaultParagraphFont"/>
    <w:link w:val="EndNoteBibliographyTitle"/>
    <w:rsid w:val="002E2D93"/>
    <w:rPr>
      <w:noProof/>
    </w:rPr>
  </w:style>
  <w:style w:type="paragraph" w:customStyle="1" w:styleId="EndNoteBibliography">
    <w:name w:val="EndNote Bibliography"/>
    <w:basedOn w:val="Normal"/>
    <w:link w:val="EndNoteBibliographyChar"/>
    <w:rsid w:val="002E2D93"/>
    <w:rPr>
      <w:rFonts w:eastAsiaTheme="minorHAnsi"/>
      <w:noProof/>
      <w:lang w:val="en-US"/>
    </w:rPr>
  </w:style>
  <w:style w:type="character" w:customStyle="1" w:styleId="EndNoteBibliographyChar">
    <w:name w:val="EndNote Bibliography Char"/>
    <w:basedOn w:val="DefaultParagraphFont"/>
    <w:link w:val="EndNoteBibliography"/>
    <w:rsid w:val="002E2D93"/>
    <w:rPr>
      <w:noProof/>
    </w:rPr>
  </w:style>
  <w:style w:type="table" w:customStyle="1" w:styleId="TableGrid7">
    <w:name w:val="Table Grid7"/>
    <w:basedOn w:val="TableNormal"/>
    <w:next w:val="TableGrid"/>
    <w:uiPriority w:val="59"/>
    <w:rsid w:val="00E148B0"/>
    <w:rPr>
      <w:rFonts w:ascii="Calibri" w:hAnsi="Calibri" w:cs="Vrinda"/>
      <w:sz w:val="22"/>
      <w:szCs w:val="28"/>
      <w:lang w:bidi="bn-B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148B0"/>
    <w:rPr>
      <w:rFonts w:cs="Angsana New"/>
      <w:szCs w:val="30"/>
    </w:rPr>
  </w:style>
  <w:style w:type="table" w:customStyle="1" w:styleId="TableGrid8">
    <w:name w:val="Table Grid8"/>
    <w:basedOn w:val="TableNormal"/>
    <w:next w:val="TableGrid"/>
    <w:uiPriority w:val="59"/>
    <w:rsid w:val="00B46A00"/>
    <w:rPr>
      <w:rFonts w:ascii="Calibri" w:hAnsi="Calibri" w:cs="Vrinda"/>
      <w:sz w:val="22"/>
      <w:szCs w:val="28"/>
      <w:lang w:bidi="bn-B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DE14F2"/>
    <w:pPr>
      <w:widowControl w:val="0"/>
      <w:ind w:left="581"/>
    </w:pPr>
    <w:rPr>
      <w:rFonts w:cstheme="minorBidi"/>
      <w:lang w:val="en-US" w:bidi="ar-SA"/>
    </w:rPr>
  </w:style>
  <w:style w:type="character" w:customStyle="1" w:styleId="BodyTextChar">
    <w:name w:val="Body Text Char"/>
    <w:basedOn w:val="DefaultParagraphFont"/>
    <w:link w:val="BodyText"/>
    <w:uiPriority w:val="1"/>
    <w:rsid w:val="00DE14F2"/>
    <w:rPr>
      <w:rFonts w:eastAsia="Times New Roman" w:cstheme="minorBidi"/>
      <w:lang w:bidi="ar-SA"/>
    </w:rPr>
  </w:style>
  <w:style w:type="paragraph" w:customStyle="1" w:styleId="TableParagraph">
    <w:name w:val="Table Paragraph"/>
    <w:basedOn w:val="Normal"/>
    <w:uiPriority w:val="1"/>
    <w:qFormat/>
    <w:rsid w:val="00875DC4"/>
    <w:pPr>
      <w:widowControl w:val="0"/>
    </w:pPr>
    <w:rPr>
      <w:rFonts w:asciiTheme="minorHAnsi" w:eastAsiaTheme="minorHAnsi" w:hAnsiTheme="minorHAnsi" w:cstheme="minorBidi"/>
      <w:sz w:val="22"/>
      <w:szCs w:val="22"/>
      <w:lang w:val="en-US" w:bidi="ar-SA"/>
    </w:rPr>
  </w:style>
  <w:style w:type="character" w:styleId="LineNumber">
    <w:name w:val="line number"/>
    <w:basedOn w:val="DefaultParagraphFont"/>
    <w:uiPriority w:val="99"/>
    <w:semiHidden/>
    <w:unhideWhenUsed/>
    <w:rsid w:val="00385805"/>
  </w:style>
  <w:style w:type="paragraph" w:styleId="NormalWeb">
    <w:name w:val="Normal (Web)"/>
    <w:basedOn w:val="Normal"/>
    <w:uiPriority w:val="99"/>
    <w:semiHidden/>
    <w:unhideWhenUsed/>
    <w:rsid w:val="002A2726"/>
    <w:pPr>
      <w:spacing w:before="100" w:beforeAutospacing="1" w:after="100" w:afterAutospacing="1"/>
    </w:pPr>
    <w:rPr>
      <w:rFonts w:ascii="Tahoma" w:hAnsi="Tahoma" w:cs="Tahoma"/>
      <w:lang w:val="en-US"/>
    </w:rPr>
  </w:style>
  <w:style w:type="character" w:customStyle="1" w:styleId="subbodytext">
    <w:name w:val="subbodytext"/>
    <w:basedOn w:val="DefaultParagraphFont"/>
    <w:rsid w:val="006F1943"/>
  </w:style>
  <w:style w:type="paragraph" w:styleId="Revision">
    <w:name w:val="Revision"/>
    <w:hidden/>
    <w:uiPriority w:val="99"/>
    <w:semiHidden/>
    <w:rsid w:val="00837838"/>
    <w:rPr>
      <w:rFonts w:cs="Angsana New"/>
      <w:szCs w:val="30"/>
    </w:rPr>
  </w:style>
  <w:style w:type="character" w:customStyle="1" w:styleId="ilfuvd">
    <w:name w:val="ilfuvd"/>
    <w:basedOn w:val="DefaultParagraphFont"/>
    <w:rsid w:val="00A413E8"/>
  </w:style>
  <w:style w:type="paragraph" w:styleId="HTMLPreformatted">
    <w:name w:val="HTML Preformatted"/>
    <w:basedOn w:val="Normal"/>
    <w:link w:val="HTMLPreformattedChar"/>
    <w:uiPriority w:val="99"/>
    <w:unhideWhenUsed/>
    <w:rsid w:val="00AA5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Tahoma" w:hAnsi="Tahoma" w:cs="Tahoma"/>
      <w:sz w:val="20"/>
      <w:szCs w:val="20"/>
      <w:lang w:val="en-US"/>
    </w:rPr>
  </w:style>
  <w:style w:type="character" w:customStyle="1" w:styleId="HTMLPreformattedChar">
    <w:name w:val="HTML Preformatted Char"/>
    <w:basedOn w:val="DefaultParagraphFont"/>
    <w:link w:val="HTMLPreformatted"/>
    <w:uiPriority w:val="99"/>
    <w:rsid w:val="00AA516B"/>
    <w:rPr>
      <w:rFonts w:ascii="Tahoma" w:eastAsia="Times New Roman" w:hAnsi="Tahoma" w:cs="Tahoma"/>
      <w:sz w:val="20"/>
      <w:szCs w:val="20"/>
    </w:rPr>
  </w:style>
  <w:style w:type="character" w:customStyle="1" w:styleId="apple-converted-space">
    <w:name w:val="apple-converted-space"/>
    <w:basedOn w:val="DefaultParagraphFont"/>
    <w:rsid w:val="00865ED5"/>
  </w:style>
  <w:style w:type="character" w:styleId="Emphasis">
    <w:name w:val="Emphasis"/>
    <w:basedOn w:val="DefaultParagraphFont"/>
    <w:uiPriority w:val="20"/>
    <w:qFormat/>
    <w:rsid w:val="00865ED5"/>
    <w:rPr>
      <w:i/>
      <w:iCs/>
    </w:rPr>
  </w:style>
  <w:style w:type="character" w:styleId="FollowedHyperlink">
    <w:name w:val="FollowedHyperlink"/>
    <w:basedOn w:val="DefaultParagraphFont"/>
    <w:uiPriority w:val="99"/>
    <w:semiHidden/>
    <w:unhideWhenUsed/>
    <w:rsid w:val="00757280"/>
    <w:rPr>
      <w:color w:val="800080" w:themeColor="followedHyperlink"/>
      <w:u w:val="single"/>
    </w:rPr>
  </w:style>
  <w:style w:type="character" w:styleId="UnresolvedMention">
    <w:name w:val="Unresolved Mention"/>
    <w:basedOn w:val="DefaultParagraphFont"/>
    <w:uiPriority w:val="99"/>
    <w:semiHidden/>
    <w:unhideWhenUsed/>
    <w:rsid w:val="00A121CF"/>
    <w:rPr>
      <w:color w:val="605E5C"/>
      <w:shd w:val="clear" w:color="auto" w:fill="E1DFDD"/>
    </w:rPr>
  </w:style>
  <w:style w:type="character" w:customStyle="1" w:styleId="katex-mathml">
    <w:name w:val="katex-mathml"/>
    <w:basedOn w:val="DefaultParagraphFont"/>
    <w:rsid w:val="00E135C6"/>
  </w:style>
  <w:style w:type="character" w:customStyle="1" w:styleId="mopen">
    <w:name w:val="mopen"/>
    <w:basedOn w:val="DefaultParagraphFont"/>
    <w:rsid w:val="00E135C6"/>
  </w:style>
  <w:style w:type="character" w:customStyle="1" w:styleId="mord">
    <w:name w:val="mord"/>
    <w:basedOn w:val="DefaultParagraphFont"/>
    <w:rsid w:val="00E135C6"/>
  </w:style>
  <w:style w:type="character" w:customStyle="1" w:styleId="vlist-s">
    <w:name w:val="vlist-s"/>
    <w:basedOn w:val="DefaultParagraphFont"/>
    <w:rsid w:val="00E135C6"/>
  </w:style>
  <w:style w:type="character" w:customStyle="1" w:styleId="mclose">
    <w:name w:val="mclose"/>
    <w:basedOn w:val="DefaultParagraphFont"/>
    <w:rsid w:val="00E135C6"/>
  </w:style>
  <w:style w:type="paragraph" w:styleId="Caption">
    <w:name w:val="caption"/>
    <w:basedOn w:val="Normal"/>
    <w:next w:val="Normal"/>
    <w:uiPriority w:val="35"/>
    <w:unhideWhenUsed/>
    <w:qFormat/>
    <w:rsid w:val="00413A40"/>
    <w:pPr>
      <w:spacing w:after="200"/>
    </w:pPr>
    <w:rPr>
      <w:rFonts w:cs="Angsana New"/>
      <w:i/>
      <w:iCs/>
      <w:color w:val="1F497D" w:themeColor="text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8332">
      <w:bodyDiv w:val="1"/>
      <w:marLeft w:val="0"/>
      <w:marRight w:val="0"/>
      <w:marTop w:val="0"/>
      <w:marBottom w:val="0"/>
      <w:divBdr>
        <w:top w:val="none" w:sz="0" w:space="0" w:color="auto"/>
        <w:left w:val="none" w:sz="0" w:space="0" w:color="auto"/>
        <w:bottom w:val="none" w:sz="0" w:space="0" w:color="auto"/>
        <w:right w:val="none" w:sz="0" w:space="0" w:color="auto"/>
      </w:divBdr>
    </w:div>
    <w:div w:id="12195615">
      <w:bodyDiv w:val="1"/>
      <w:marLeft w:val="0"/>
      <w:marRight w:val="0"/>
      <w:marTop w:val="0"/>
      <w:marBottom w:val="0"/>
      <w:divBdr>
        <w:top w:val="none" w:sz="0" w:space="0" w:color="auto"/>
        <w:left w:val="none" w:sz="0" w:space="0" w:color="auto"/>
        <w:bottom w:val="none" w:sz="0" w:space="0" w:color="auto"/>
        <w:right w:val="none" w:sz="0" w:space="0" w:color="auto"/>
      </w:divBdr>
    </w:div>
    <w:div w:id="23986551">
      <w:bodyDiv w:val="1"/>
      <w:marLeft w:val="0"/>
      <w:marRight w:val="0"/>
      <w:marTop w:val="0"/>
      <w:marBottom w:val="0"/>
      <w:divBdr>
        <w:top w:val="none" w:sz="0" w:space="0" w:color="auto"/>
        <w:left w:val="none" w:sz="0" w:space="0" w:color="auto"/>
        <w:bottom w:val="none" w:sz="0" w:space="0" w:color="auto"/>
        <w:right w:val="none" w:sz="0" w:space="0" w:color="auto"/>
      </w:divBdr>
    </w:div>
    <w:div w:id="60368645">
      <w:bodyDiv w:val="1"/>
      <w:marLeft w:val="0"/>
      <w:marRight w:val="0"/>
      <w:marTop w:val="0"/>
      <w:marBottom w:val="0"/>
      <w:divBdr>
        <w:top w:val="none" w:sz="0" w:space="0" w:color="auto"/>
        <w:left w:val="none" w:sz="0" w:space="0" w:color="auto"/>
        <w:bottom w:val="none" w:sz="0" w:space="0" w:color="auto"/>
        <w:right w:val="none" w:sz="0" w:space="0" w:color="auto"/>
      </w:divBdr>
    </w:div>
    <w:div w:id="65030920">
      <w:bodyDiv w:val="1"/>
      <w:marLeft w:val="0"/>
      <w:marRight w:val="0"/>
      <w:marTop w:val="0"/>
      <w:marBottom w:val="0"/>
      <w:divBdr>
        <w:top w:val="none" w:sz="0" w:space="0" w:color="auto"/>
        <w:left w:val="none" w:sz="0" w:space="0" w:color="auto"/>
        <w:bottom w:val="none" w:sz="0" w:space="0" w:color="auto"/>
        <w:right w:val="none" w:sz="0" w:space="0" w:color="auto"/>
      </w:divBdr>
    </w:div>
    <w:div w:id="67189481">
      <w:bodyDiv w:val="1"/>
      <w:marLeft w:val="0"/>
      <w:marRight w:val="0"/>
      <w:marTop w:val="0"/>
      <w:marBottom w:val="0"/>
      <w:divBdr>
        <w:top w:val="none" w:sz="0" w:space="0" w:color="auto"/>
        <w:left w:val="none" w:sz="0" w:space="0" w:color="auto"/>
        <w:bottom w:val="none" w:sz="0" w:space="0" w:color="auto"/>
        <w:right w:val="none" w:sz="0" w:space="0" w:color="auto"/>
      </w:divBdr>
    </w:div>
    <w:div w:id="112410594">
      <w:bodyDiv w:val="1"/>
      <w:marLeft w:val="0"/>
      <w:marRight w:val="0"/>
      <w:marTop w:val="0"/>
      <w:marBottom w:val="0"/>
      <w:divBdr>
        <w:top w:val="none" w:sz="0" w:space="0" w:color="auto"/>
        <w:left w:val="none" w:sz="0" w:space="0" w:color="auto"/>
        <w:bottom w:val="none" w:sz="0" w:space="0" w:color="auto"/>
        <w:right w:val="none" w:sz="0" w:space="0" w:color="auto"/>
      </w:divBdr>
    </w:div>
    <w:div w:id="143817628">
      <w:bodyDiv w:val="1"/>
      <w:marLeft w:val="0"/>
      <w:marRight w:val="0"/>
      <w:marTop w:val="0"/>
      <w:marBottom w:val="0"/>
      <w:divBdr>
        <w:top w:val="none" w:sz="0" w:space="0" w:color="auto"/>
        <w:left w:val="none" w:sz="0" w:space="0" w:color="auto"/>
        <w:bottom w:val="none" w:sz="0" w:space="0" w:color="auto"/>
        <w:right w:val="none" w:sz="0" w:space="0" w:color="auto"/>
      </w:divBdr>
    </w:div>
    <w:div w:id="179517632">
      <w:bodyDiv w:val="1"/>
      <w:marLeft w:val="0"/>
      <w:marRight w:val="0"/>
      <w:marTop w:val="0"/>
      <w:marBottom w:val="0"/>
      <w:divBdr>
        <w:top w:val="none" w:sz="0" w:space="0" w:color="auto"/>
        <w:left w:val="none" w:sz="0" w:space="0" w:color="auto"/>
        <w:bottom w:val="none" w:sz="0" w:space="0" w:color="auto"/>
        <w:right w:val="none" w:sz="0" w:space="0" w:color="auto"/>
      </w:divBdr>
    </w:div>
    <w:div w:id="183521839">
      <w:bodyDiv w:val="1"/>
      <w:marLeft w:val="0"/>
      <w:marRight w:val="0"/>
      <w:marTop w:val="0"/>
      <w:marBottom w:val="0"/>
      <w:divBdr>
        <w:top w:val="none" w:sz="0" w:space="0" w:color="auto"/>
        <w:left w:val="none" w:sz="0" w:space="0" w:color="auto"/>
        <w:bottom w:val="none" w:sz="0" w:space="0" w:color="auto"/>
        <w:right w:val="none" w:sz="0" w:space="0" w:color="auto"/>
      </w:divBdr>
    </w:div>
    <w:div w:id="199784867">
      <w:bodyDiv w:val="1"/>
      <w:marLeft w:val="0"/>
      <w:marRight w:val="0"/>
      <w:marTop w:val="0"/>
      <w:marBottom w:val="0"/>
      <w:divBdr>
        <w:top w:val="none" w:sz="0" w:space="0" w:color="auto"/>
        <w:left w:val="none" w:sz="0" w:space="0" w:color="auto"/>
        <w:bottom w:val="none" w:sz="0" w:space="0" w:color="auto"/>
        <w:right w:val="none" w:sz="0" w:space="0" w:color="auto"/>
      </w:divBdr>
    </w:div>
    <w:div w:id="215628482">
      <w:bodyDiv w:val="1"/>
      <w:marLeft w:val="0"/>
      <w:marRight w:val="0"/>
      <w:marTop w:val="0"/>
      <w:marBottom w:val="0"/>
      <w:divBdr>
        <w:top w:val="none" w:sz="0" w:space="0" w:color="auto"/>
        <w:left w:val="none" w:sz="0" w:space="0" w:color="auto"/>
        <w:bottom w:val="none" w:sz="0" w:space="0" w:color="auto"/>
        <w:right w:val="none" w:sz="0" w:space="0" w:color="auto"/>
      </w:divBdr>
      <w:divsChild>
        <w:div w:id="1660814470">
          <w:marLeft w:val="30"/>
          <w:marRight w:val="0"/>
          <w:marTop w:val="0"/>
          <w:marBottom w:val="0"/>
          <w:divBdr>
            <w:top w:val="none" w:sz="0" w:space="0" w:color="auto"/>
            <w:left w:val="none" w:sz="0" w:space="0" w:color="auto"/>
            <w:bottom w:val="none" w:sz="0" w:space="0" w:color="auto"/>
            <w:right w:val="none" w:sz="0" w:space="0" w:color="auto"/>
          </w:divBdr>
        </w:div>
      </w:divsChild>
    </w:div>
    <w:div w:id="218174938">
      <w:bodyDiv w:val="1"/>
      <w:marLeft w:val="0"/>
      <w:marRight w:val="0"/>
      <w:marTop w:val="0"/>
      <w:marBottom w:val="0"/>
      <w:divBdr>
        <w:top w:val="none" w:sz="0" w:space="0" w:color="auto"/>
        <w:left w:val="none" w:sz="0" w:space="0" w:color="auto"/>
        <w:bottom w:val="none" w:sz="0" w:space="0" w:color="auto"/>
        <w:right w:val="none" w:sz="0" w:space="0" w:color="auto"/>
      </w:divBdr>
    </w:div>
    <w:div w:id="254704225">
      <w:bodyDiv w:val="1"/>
      <w:marLeft w:val="0"/>
      <w:marRight w:val="0"/>
      <w:marTop w:val="0"/>
      <w:marBottom w:val="0"/>
      <w:divBdr>
        <w:top w:val="none" w:sz="0" w:space="0" w:color="auto"/>
        <w:left w:val="none" w:sz="0" w:space="0" w:color="auto"/>
        <w:bottom w:val="none" w:sz="0" w:space="0" w:color="auto"/>
        <w:right w:val="none" w:sz="0" w:space="0" w:color="auto"/>
      </w:divBdr>
    </w:div>
    <w:div w:id="260185797">
      <w:bodyDiv w:val="1"/>
      <w:marLeft w:val="0"/>
      <w:marRight w:val="0"/>
      <w:marTop w:val="0"/>
      <w:marBottom w:val="0"/>
      <w:divBdr>
        <w:top w:val="none" w:sz="0" w:space="0" w:color="auto"/>
        <w:left w:val="none" w:sz="0" w:space="0" w:color="auto"/>
        <w:bottom w:val="none" w:sz="0" w:space="0" w:color="auto"/>
        <w:right w:val="none" w:sz="0" w:space="0" w:color="auto"/>
      </w:divBdr>
    </w:div>
    <w:div w:id="270087907">
      <w:bodyDiv w:val="1"/>
      <w:marLeft w:val="0"/>
      <w:marRight w:val="0"/>
      <w:marTop w:val="0"/>
      <w:marBottom w:val="0"/>
      <w:divBdr>
        <w:top w:val="none" w:sz="0" w:space="0" w:color="auto"/>
        <w:left w:val="none" w:sz="0" w:space="0" w:color="auto"/>
        <w:bottom w:val="none" w:sz="0" w:space="0" w:color="auto"/>
        <w:right w:val="none" w:sz="0" w:space="0" w:color="auto"/>
      </w:divBdr>
    </w:div>
    <w:div w:id="292444837">
      <w:bodyDiv w:val="1"/>
      <w:marLeft w:val="0"/>
      <w:marRight w:val="0"/>
      <w:marTop w:val="0"/>
      <w:marBottom w:val="0"/>
      <w:divBdr>
        <w:top w:val="none" w:sz="0" w:space="0" w:color="auto"/>
        <w:left w:val="none" w:sz="0" w:space="0" w:color="auto"/>
        <w:bottom w:val="none" w:sz="0" w:space="0" w:color="auto"/>
        <w:right w:val="none" w:sz="0" w:space="0" w:color="auto"/>
      </w:divBdr>
    </w:div>
    <w:div w:id="299388302">
      <w:bodyDiv w:val="1"/>
      <w:marLeft w:val="0"/>
      <w:marRight w:val="0"/>
      <w:marTop w:val="0"/>
      <w:marBottom w:val="0"/>
      <w:divBdr>
        <w:top w:val="none" w:sz="0" w:space="0" w:color="auto"/>
        <w:left w:val="none" w:sz="0" w:space="0" w:color="auto"/>
        <w:bottom w:val="none" w:sz="0" w:space="0" w:color="auto"/>
        <w:right w:val="none" w:sz="0" w:space="0" w:color="auto"/>
      </w:divBdr>
    </w:div>
    <w:div w:id="316348046">
      <w:bodyDiv w:val="1"/>
      <w:marLeft w:val="0"/>
      <w:marRight w:val="0"/>
      <w:marTop w:val="0"/>
      <w:marBottom w:val="0"/>
      <w:divBdr>
        <w:top w:val="none" w:sz="0" w:space="0" w:color="auto"/>
        <w:left w:val="none" w:sz="0" w:space="0" w:color="auto"/>
        <w:bottom w:val="none" w:sz="0" w:space="0" w:color="auto"/>
        <w:right w:val="none" w:sz="0" w:space="0" w:color="auto"/>
      </w:divBdr>
    </w:div>
    <w:div w:id="322318324">
      <w:bodyDiv w:val="1"/>
      <w:marLeft w:val="0"/>
      <w:marRight w:val="0"/>
      <w:marTop w:val="0"/>
      <w:marBottom w:val="0"/>
      <w:divBdr>
        <w:top w:val="none" w:sz="0" w:space="0" w:color="auto"/>
        <w:left w:val="none" w:sz="0" w:space="0" w:color="auto"/>
        <w:bottom w:val="none" w:sz="0" w:space="0" w:color="auto"/>
        <w:right w:val="none" w:sz="0" w:space="0" w:color="auto"/>
      </w:divBdr>
    </w:div>
    <w:div w:id="332728977">
      <w:bodyDiv w:val="1"/>
      <w:marLeft w:val="0"/>
      <w:marRight w:val="0"/>
      <w:marTop w:val="0"/>
      <w:marBottom w:val="0"/>
      <w:divBdr>
        <w:top w:val="none" w:sz="0" w:space="0" w:color="auto"/>
        <w:left w:val="none" w:sz="0" w:space="0" w:color="auto"/>
        <w:bottom w:val="none" w:sz="0" w:space="0" w:color="auto"/>
        <w:right w:val="none" w:sz="0" w:space="0" w:color="auto"/>
      </w:divBdr>
    </w:div>
    <w:div w:id="332996351">
      <w:bodyDiv w:val="1"/>
      <w:marLeft w:val="0"/>
      <w:marRight w:val="0"/>
      <w:marTop w:val="0"/>
      <w:marBottom w:val="0"/>
      <w:divBdr>
        <w:top w:val="none" w:sz="0" w:space="0" w:color="auto"/>
        <w:left w:val="none" w:sz="0" w:space="0" w:color="auto"/>
        <w:bottom w:val="none" w:sz="0" w:space="0" w:color="auto"/>
        <w:right w:val="none" w:sz="0" w:space="0" w:color="auto"/>
      </w:divBdr>
    </w:div>
    <w:div w:id="364450137">
      <w:bodyDiv w:val="1"/>
      <w:marLeft w:val="0"/>
      <w:marRight w:val="0"/>
      <w:marTop w:val="0"/>
      <w:marBottom w:val="0"/>
      <w:divBdr>
        <w:top w:val="none" w:sz="0" w:space="0" w:color="auto"/>
        <w:left w:val="none" w:sz="0" w:space="0" w:color="auto"/>
        <w:bottom w:val="none" w:sz="0" w:space="0" w:color="auto"/>
        <w:right w:val="none" w:sz="0" w:space="0" w:color="auto"/>
      </w:divBdr>
    </w:div>
    <w:div w:id="366178121">
      <w:bodyDiv w:val="1"/>
      <w:marLeft w:val="0"/>
      <w:marRight w:val="0"/>
      <w:marTop w:val="0"/>
      <w:marBottom w:val="0"/>
      <w:divBdr>
        <w:top w:val="none" w:sz="0" w:space="0" w:color="auto"/>
        <w:left w:val="none" w:sz="0" w:space="0" w:color="auto"/>
        <w:bottom w:val="none" w:sz="0" w:space="0" w:color="auto"/>
        <w:right w:val="none" w:sz="0" w:space="0" w:color="auto"/>
      </w:divBdr>
    </w:div>
    <w:div w:id="367339570">
      <w:bodyDiv w:val="1"/>
      <w:marLeft w:val="0"/>
      <w:marRight w:val="0"/>
      <w:marTop w:val="0"/>
      <w:marBottom w:val="0"/>
      <w:divBdr>
        <w:top w:val="none" w:sz="0" w:space="0" w:color="auto"/>
        <w:left w:val="none" w:sz="0" w:space="0" w:color="auto"/>
        <w:bottom w:val="none" w:sz="0" w:space="0" w:color="auto"/>
        <w:right w:val="none" w:sz="0" w:space="0" w:color="auto"/>
      </w:divBdr>
    </w:div>
    <w:div w:id="374547388">
      <w:bodyDiv w:val="1"/>
      <w:marLeft w:val="0"/>
      <w:marRight w:val="0"/>
      <w:marTop w:val="0"/>
      <w:marBottom w:val="0"/>
      <w:divBdr>
        <w:top w:val="none" w:sz="0" w:space="0" w:color="auto"/>
        <w:left w:val="none" w:sz="0" w:space="0" w:color="auto"/>
        <w:bottom w:val="none" w:sz="0" w:space="0" w:color="auto"/>
        <w:right w:val="none" w:sz="0" w:space="0" w:color="auto"/>
      </w:divBdr>
    </w:div>
    <w:div w:id="429669026">
      <w:bodyDiv w:val="1"/>
      <w:marLeft w:val="0"/>
      <w:marRight w:val="0"/>
      <w:marTop w:val="0"/>
      <w:marBottom w:val="0"/>
      <w:divBdr>
        <w:top w:val="none" w:sz="0" w:space="0" w:color="auto"/>
        <w:left w:val="none" w:sz="0" w:space="0" w:color="auto"/>
        <w:bottom w:val="none" w:sz="0" w:space="0" w:color="auto"/>
        <w:right w:val="none" w:sz="0" w:space="0" w:color="auto"/>
      </w:divBdr>
    </w:div>
    <w:div w:id="471558448">
      <w:bodyDiv w:val="1"/>
      <w:marLeft w:val="0"/>
      <w:marRight w:val="0"/>
      <w:marTop w:val="0"/>
      <w:marBottom w:val="0"/>
      <w:divBdr>
        <w:top w:val="none" w:sz="0" w:space="0" w:color="auto"/>
        <w:left w:val="none" w:sz="0" w:space="0" w:color="auto"/>
        <w:bottom w:val="none" w:sz="0" w:space="0" w:color="auto"/>
        <w:right w:val="none" w:sz="0" w:space="0" w:color="auto"/>
      </w:divBdr>
    </w:div>
    <w:div w:id="481771693">
      <w:bodyDiv w:val="1"/>
      <w:marLeft w:val="0"/>
      <w:marRight w:val="0"/>
      <w:marTop w:val="0"/>
      <w:marBottom w:val="0"/>
      <w:divBdr>
        <w:top w:val="none" w:sz="0" w:space="0" w:color="auto"/>
        <w:left w:val="none" w:sz="0" w:space="0" w:color="auto"/>
        <w:bottom w:val="none" w:sz="0" w:space="0" w:color="auto"/>
        <w:right w:val="none" w:sz="0" w:space="0" w:color="auto"/>
      </w:divBdr>
    </w:div>
    <w:div w:id="489445811">
      <w:bodyDiv w:val="1"/>
      <w:marLeft w:val="0"/>
      <w:marRight w:val="0"/>
      <w:marTop w:val="0"/>
      <w:marBottom w:val="0"/>
      <w:divBdr>
        <w:top w:val="none" w:sz="0" w:space="0" w:color="auto"/>
        <w:left w:val="none" w:sz="0" w:space="0" w:color="auto"/>
        <w:bottom w:val="none" w:sz="0" w:space="0" w:color="auto"/>
        <w:right w:val="none" w:sz="0" w:space="0" w:color="auto"/>
      </w:divBdr>
    </w:div>
    <w:div w:id="522087910">
      <w:bodyDiv w:val="1"/>
      <w:marLeft w:val="0"/>
      <w:marRight w:val="0"/>
      <w:marTop w:val="0"/>
      <w:marBottom w:val="0"/>
      <w:divBdr>
        <w:top w:val="none" w:sz="0" w:space="0" w:color="auto"/>
        <w:left w:val="none" w:sz="0" w:space="0" w:color="auto"/>
        <w:bottom w:val="none" w:sz="0" w:space="0" w:color="auto"/>
        <w:right w:val="none" w:sz="0" w:space="0" w:color="auto"/>
      </w:divBdr>
    </w:div>
    <w:div w:id="522939824">
      <w:bodyDiv w:val="1"/>
      <w:marLeft w:val="0"/>
      <w:marRight w:val="0"/>
      <w:marTop w:val="0"/>
      <w:marBottom w:val="0"/>
      <w:divBdr>
        <w:top w:val="none" w:sz="0" w:space="0" w:color="auto"/>
        <w:left w:val="none" w:sz="0" w:space="0" w:color="auto"/>
        <w:bottom w:val="none" w:sz="0" w:space="0" w:color="auto"/>
        <w:right w:val="none" w:sz="0" w:space="0" w:color="auto"/>
      </w:divBdr>
    </w:div>
    <w:div w:id="600380709">
      <w:bodyDiv w:val="1"/>
      <w:marLeft w:val="0"/>
      <w:marRight w:val="0"/>
      <w:marTop w:val="0"/>
      <w:marBottom w:val="0"/>
      <w:divBdr>
        <w:top w:val="none" w:sz="0" w:space="0" w:color="auto"/>
        <w:left w:val="none" w:sz="0" w:space="0" w:color="auto"/>
        <w:bottom w:val="none" w:sz="0" w:space="0" w:color="auto"/>
        <w:right w:val="none" w:sz="0" w:space="0" w:color="auto"/>
      </w:divBdr>
    </w:div>
    <w:div w:id="607664000">
      <w:bodyDiv w:val="1"/>
      <w:marLeft w:val="0"/>
      <w:marRight w:val="0"/>
      <w:marTop w:val="0"/>
      <w:marBottom w:val="0"/>
      <w:divBdr>
        <w:top w:val="none" w:sz="0" w:space="0" w:color="auto"/>
        <w:left w:val="none" w:sz="0" w:space="0" w:color="auto"/>
        <w:bottom w:val="none" w:sz="0" w:space="0" w:color="auto"/>
        <w:right w:val="none" w:sz="0" w:space="0" w:color="auto"/>
      </w:divBdr>
    </w:div>
    <w:div w:id="624233669">
      <w:bodyDiv w:val="1"/>
      <w:marLeft w:val="0"/>
      <w:marRight w:val="0"/>
      <w:marTop w:val="0"/>
      <w:marBottom w:val="0"/>
      <w:divBdr>
        <w:top w:val="none" w:sz="0" w:space="0" w:color="auto"/>
        <w:left w:val="none" w:sz="0" w:space="0" w:color="auto"/>
        <w:bottom w:val="none" w:sz="0" w:space="0" w:color="auto"/>
        <w:right w:val="none" w:sz="0" w:space="0" w:color="auto"/>
      </w:divBdr>
    </w:div>
    <w:div w:id="649675648">
      <w:bodyDiv w:val="1"/>
      <w:marLeft w:val="0"/>
      <w:marRight w:val="0"/>
      <w:marTop w:val="0"/>
      <w:marBottom w:val="0"/>
      <w:divBdr>
        <w:top w:val="none" w:sz="0" w:space="0" w:color="auto"/>
        <w:left w:val="none" w:sz="0" w:space="0" w:color="auto"/>
        <w:bottom w:val="none" w:sz="0" w:space="0" w:color="auto"/>
        <w:right w:val="none" w:sz="0" w:space="0" w:color="auto"/>
      </w:divBdr>
    </w:div>
    <w:div w:id="665674605">
      <w:bodyDiv w:val="1"/>
      <w:marLeft w:val="0"/>
      <w:marRight w:val="0"/>
      <w:marTop w:val="0"/>
      <w:marBottom w:val="0"/>
      <w:divBdr>
        <w:top w:val="none" w:sz="0" w:space="0" w:color="auto"/>
        <w:left w:val="none" w:sz="0" w:space="0" w:color="auto"/>
        <w:bottom w:val="none" w:sz="0" w:space="0" w:color="auto"/>
        <w:right w:val="none" w:sz="0" w:space="0" w:color="auto"/>
      </w:divBdr>
    </w:div>
    <w:div w:id="683098103">
      <w:bodyDiv w:val="1"/>
      <w:marLeft w:val="0"/>
      <w:marRight w:val="0"/>
      <w:marTop w:val="0"/>
      <w:marBottom w:val="0"/>
      <w:divBdr>
        <w:top w:val="none" w:sz="0" w:space="0" w:color="auto"/>
        <w:left w:val="none" w:sz="0" w:space="0" w:color="auto"/>
        <w:bottom w:val="none" w:sz="0" w:space="0" w:color="auto"/>
        <w:right w:val="none" w:sz="0" w:space="0" w:color="auto"/>
      </w:divBdr>
    </w:div>
    <w:div w:id="694768629">
      <w:bodyDiv w:val="1"/>
      <w:marLeft w:val="0"/>
      <w:marRight w:val="0"/>
      <w:marTop w:val="0"/>
      <w:marBottom w:val="0"/>
      <w:divBdr>
        <w:top w:val="none" w:sz="0" w:space="0" w:color="auto"/>
        <w:left w:val="none" w:sz="0" w:space="0" w:color="auto"/>
        <w:bottom w:val="none" w:sz="0" w:space="0" w:color="auto"/>
        <w:right w:val="none" w:sz="0" w:space="0" w:color="auto"/>
      </w:divBdr>
    </w:div>
    <w:div w:id="717320561">
      <w:bodyDiv w:val="1"/>
      <w:marLeft w:val="0"/>
      <w:marRight w:val="0"/>
      <w:marTop w:val="0"/>
      <w:marBottom w:val="0"/>
      <w:divBdr>
        <w:top w:val="none" w:sz="0" w:space="0" w:color="auto"/>
        <w:left w:val="none" w:sz="0" w:space="0" w:color="auto"/>
        <w:bottom w:val="none" w:sz="0" w:space="0" w:color="auto"/>
        <w:right w:val="none" w:sz="0" w:space="0" w:color="auto"/>
      </w:divBdr>
    </w:div>
    <w:div w:id="761802762">
      <w:bodyDiv w:val="1"/>
      <w:marLeft w:val="0"/>
      <w:marRight w:val="0"/>
      <w:marTop w:val="0"/>
      <w:marBottom w:val="0"/>
      <w:divBdr>
        <w:top w:val="none" w:sz="0" w:space="0" w:color="auto"/>
        <w:left w:val="none" w:sz="0" w:space="0" w:color="auto"/>
        <w:bottom w:val="none" w:sz="0" w:space="0" w:color="auto"/>
        <w:right w:val="none" w:sz="0" w:space="0" w:color="auto"/>
      </w:divBdr>
    </w:div>
    <w:div w:id="762997744">
      <w:bodyDiv w:val="1"/>
      <w:marLeft w:val="0"/>
      <w:marRight w:val="0"/>
      <w:marTop w:val="0"/>
      <w:marBottom w:val="0"/>
      <w:divBdr>
        <w:top w:val="none" w:sz="0" w:space="0" w:color="auto"/>
        <w:left w:val="none" w:sz="0" w:space="0" w:color="auto"/>
        <w:bottom w:val="none" w:sz="0" w:space="0" w:color="auto"/>
        <w:right w:val="none" w:sz="0" w:space="0" w:color="auto"/>
      </w:divBdr>
    </w:div>
    <w:div w:id="780564439">
      <w:bodyDiv w:val="1"/>
      <w:marLeft w:val="0"/>
      <w:marRight w:val="0"/>
      <w:marTop w:val="0"/>
      <w:marBottom w:val="0"/>
      <w:divBdr>
        <w:top w:val="none" w:sz="0" w:space="0" w:color="auto"/>
        <w:left w:val="none" w:sz="0" w:space="0" w:color="auto"/>
        <w:bottom w:val="none" w:sz="0" w:space="0" w:color="auto"/>
        <w:right w:val="none" w:sz="0" w:space="0" w:color="auto"/>
      </w:divBdr>
    </w:div>
    <w:div w:id="803692360">
      <w:bodyDiv w:val="1"/>
      <w:marLeft w:val="0"/>
      <w:marRight w:val="0"/>
      <w:marTop w:val="0"/>
      <w:marBottom w:val="0"/>
      <w:divBdr>
        <w:top w:val="none" w:sz="0" w:space="0" w:color="auto"/>
        <w:left w:val="none" w:sz="0" w:space="0" w:color="auto"/>
        <w:bottom w:val="none" w:sz="0" w:space="0" w:color="auto"/>
        <w:right w:val="none" w:sz="0" w:space="0" w:color="auto"/>
      </w:divBdr>
    </w:div>
    <w:div w:id="809522966">
      <w:bodyDiv w:val="1"/>
      <w:marLeft w:val="0"/>
      <w:marRight w:val="0"/>
      <w:marTop w:val="0"/>
      <w:marBottom w:val="0"/>
      <w:divBdr>
        <w:top w:val="none" w:sz="0" w:space="0" w:color="auto"/>
        <w:left w:val="none" w:sz="0" w:space="0" w:color="auto"/>
        <w:bottom w:val="none" w:sz="0" w:space="0" w:color="auto"/>
        <w:right w:val="none" w:sz="0" w:space="0" w:color="auto"/>
      </w:divBdr>
    </w:div>
    <w:div w:id="819074387">
      <w:bodyDiv w:val="1"/>
      <w:marLeft w:val="0"/>
      <w:marRight w:val="0"/>
      <w:marTop w:val="0"/>
      <w:marBottom w:val="0"/>
      <w:divBdr>
        <w:top w:val="none" w:sz="0" w:space="0" w:color="auto"/>
        <w:left w:val="none" w:sz="0" w:space="0" w:color="auto"/>
        <w:bottom w:val="none" w:sz="0" w:space="0" w:color="auto"/>
        <w:right w:val="none" w:sz="0" w:space="0" w:color="auto"/>
      </w:divBdr>
    </w:div>
    <w:div w:id="835726163">
      <w:bodyDiv w:val="1"/>
      <w:marLeft w:val="0"/>
      <w:marRight w:val="0"/>
      <w:marTop w:val="0"/>
      <w:marBottom w:val="0"/>
      <w:divBdr>
        <w:top w:val="none" w:sz="0" w:space="0" w:color="auto"/>
        <w:left w:val="none" w:sz="0" w:space="0" w:color="auto"/>
        <w:bottom w:val="none" w:sz="0" w:space="0" w:color="auto"/>
        <w:right w:val="none" w:sz="0" w:space="0" w:color="auto"/>
      </w:divBdr>
    </w:div>
    <w:div w:id="868026893">
      <w:bodyDiv w:val="1"/>
      <w:marLeft w:val="0"/>
      <w:marRight w:val="0"/>
      <w:marTop w:val="0"/>
      <w:marBottom w:val="0"/>
      <w:divBdr>
        <w:top w:val="none" w:sz="0" w:space="0" w:color="auto"/>
        <w:left w:val="none" w:sz="0" w:space="0" w:color="auto"/>
        <w:bottom w:val="none" w:sz="0" w:space="0" w:color="auto"/>
        <w:right w:val="none" w:sz="0" w:space="0" w:color="auto"/>
      </w:divBdr>
      <w:divsChild>
        <w:div w:id="1840122168">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sChild>
    </w:div>
    <w:div w:id="880478062">
      <w:bodyDiv w:val="1"/>
      <w:marLeft w:val="0"/>
      <w:marRight w:val="0"/>
      <w:marTop w:val="0"/>
      <w:marBottom w:val="0"/>
      <w:divBdr>
        <w:top w:val="none" w:sz="0" w:space="0" w:color="auto"/>
        <w:left w:val="none" w:sz="0" w:space="0" w:color="auto"/>
        <w:bottom w:val="none" w:sz="0" w:space="0" w:color="auto"/>
        <w:right w:val="none" w:sz="0" w:space="0" w:color="auto"/>
      </w:divBdr>
    </w:div>
    <w:div w:id="893154245">
      <w:bodyDiv w:val="1"/>
      <w:marLeft w:val="0"/>
      <w:marRight w:val="0"/>
      <w:marTop w:val="0"/>
      <w:marBottom w:val="0"/>
      <w:divBdr>
        <w:top w:val="none" w:sz="0" w:space="0" w:color="auto"/>
        <w:left w:val="none" w:sz="0" w:space="0" w:color="auto"/>
        <w:bottom w:val="none" w:sz="0" w:space="0" w:color="auto"/>
        <w:right w:val="none" w:sz="0" w:space="0" w:color="auto"/>
      </w:divBdr>
    </w:div>
    <w:div w:id="941768874">
      <w:bodyDiv w:val="1"/>
      <w:marLeft w:val="0"/>
      <w:marRight w:val="0"/>
      <w:marTop w:val="0"/>
      <w:marBottom w:val="0"/>
      <w:divBdr>
        <w:top w:val="none" w:sz="0" w:space="0" w:color="auto"/>
        <w:left w:val="none" w:sz="0" w:space="0" w:color="auto"/>
        <w:bottom w:val="none" w:sz="0" w:space="0" w:color="auto"/>
        <w:right w:val="none" w:sz="0" w:space="0" w:color="auto"/>
      </w:divBdr>
    </w:div>
    <w:div w:id="949818451">
      <w:bodyDiv w:val="1"/>
      <w:marLeft w:val="0"/>
      <w:marRight w:val="0"/>
      <w:marTop w:val="0"/>
      <w:marBottom w:val="0"/>
      <w:divBdr>
        <w:top w:val="none" w:sz="0" w:space="0" w:color="auto"/>
        <w:left w:val="none" w:sz="0" w:space="0" w:color="auto"/>
        <w:bottom w:val="none" w:sz="0" w:space="0" w:color="auto"/>
        <w:right w:val="none" w:sz="0" w:space="0" w:color="auto"/>
      </w:divBdr>
    </w:div>
    <w:div w:id="962223697">
      <w:bodyDiv w:val="1"/>
      <w:marLeft w:val="0"/>
      <w:marRight w:val="0"/>
      <w:marTop w:val="0"/>
      <w:marBottom w:val="0"/>
      <w:divBdr>
        <w:top w:val="none" w:sz="0" w:space="0" w:color="auto"/>
        <w:left w:val="none" w:sz="0" w:space="0" w:color="auto"/>
        <w:bottom w:val="none" w:sz="0" w:space="0" w:color="auto"/>
        <w:right w:val="none" w:sz="0" w:space="0" w:color="auto"/>
      </w:divBdr>
    </w:div>
    <w:div w:id="964430947">
      <w:bodyDiv w:val="1"/>
      <w:marLeft w:val="0"/>
      <w:marRight w:val="0"/>
      <w:marTop w:val="0"/>
      <w:marBottom w:val="0"/>
      <w:divBdr>
        <w:top w:val="none" w:sz="0" w:space="0" w:color="auto"/>
        <w:left w:val="none" w:sz="0" w:space="0" w:color="auto"/>
        <w:bottom w:val="none" w:sz="0" w:space="0" w:color="auto"/>
        <w:right w:val="none" w:sz="0" w:space="0" w:color="auto"/>
      </w:divBdr>
    </w:div>
    <w:div w:id="981421954">
      <w:bodyDiv w:val="1"/>
      <w:marLeft w:val="0"/>
      <w:marRight w:val="0"/>
      <w:marTop w:val="0"/>
      <w:marBottom w:val="0"/>
      <w:divBdr>
        <w:top w:val="none" w:sz="0" w:space="0" w:color="auto"/>
        <w:left w:val="none" w:sz="0" w:space="0" w:color="auto"/>
        <w:bottom w:val="none" w:sz="0" w:space="0" w:color="auto"/>
        <w:right w:val="none" w:sz="0" w:space="0" w:color="auto"/>
      </w:divBdr>
    </w:div>
    <w:div w:id="981469900">
      <w:bodyDiv w:val="1"/>
      <w:marLeft w:val="0"/>
      <w:marRight w:val="0"/>
      <w:marTop w:val="0"/>
      <w:marBottom w:val="0"/>
      <w:divBdr>
        <w:top w:val="none" w:sz="0" w:space="0" w:color="auto"/>
        <w:left w:val="none" w:sz="0" w:space="0" w:color="auto"/>
        <w:bottom w:val="none" w:sz="0" w:space="0" w:color="auto"/>
        <w:right w:val="none" w:sz="0" w:space="0" w:color="auto"/>
      </w:divBdr>
    </w:div>
    <w:div w:id="1032463159">
      <w:bodyDiv w:val="1"/>
      <w:marLeft w:val="0"/>
      <w:marRight w:val="0"/>
      <w:marTop w:val="0"/>
      <w:marBottom w:val="0"/>
      <w:divBdr>
        <w:top w:val="none" w:sz="0" w:space="0" w:color="auto"/>
        <w:left w:val="none" w:sz="0" w:space="0" w:color="auto"/>
        <w:bottom w:val="none" w:sz="0" w:space="0" w:color="auto"/>
        <w:right w:val="none" w:sz="0" w:space="0" w:color="auto"/>
      </w:divBdr>
    </w:div>
    <w:div w:id="1041367592">
      <w:bodyDiv w:val="1"/>
      <w:marLeft w:val="0"/>
      <w:marRight w:val="0"/>
      <w:marTop w:val="0"/>
      <w:marBottom w:val="0"/>
      <w:divBdr>
        <w:top w:val="none" w:sz="0" w:space="0" w:color="auto"/>
        <w:left w:val="none" w:sz="0" w:space="0" w:color="auto"/>
        <w:bottom w:val="none" w:sz="0" w:space="0" w:color="auto"/>
        <w:right w:val="none" w:sz="0" w:space="0" w:color="auto"/>
      </w:divBdr>
    </w:div>
    <w:div w:id="1046684554">
      <w:bodyDiv w:val="1"/>
      <w:marLeft w:val="0"/>
      <w:marRight w:val="0"/>
      <w:marTop w:val="0"/>
      <w:marBottom w:val="0"/>
      <w:divBdr>
        <w:top w:val="none" w:sz="0" w:space="0" w:color="auto"/>
        <w:left w:val="none" w:sz="0" w:space="0" w:color="auto"/>
        <w:bottom w:val="none" w:sz="0" w:space="0" w:color="auto"/>
        <w:right w:val="none" w:sz="0" w:space="0" w:color="auto"/>
      </w:divBdr>
    </w:div>
    <w:div w:id="1049381434">
      <w:bodyDiv w:val="1"/>
      <w:marLeft w:val="0"/>
      <w:marRight w:val="0"/>
      <w:marTop w:val="0"/>
      <w:marBottom w:val="0"/>
      <w:divBdr>
        <w:top w:val="none" w:sz="0" w:space="0" w:color="auto"/>
        <w:left w:val="none" w:sz="0" w:space="0" w:color="auto"/>
        <w:bottom w:val="none" w:sz="0" w:space="0" w:color="auto"/>
        <w:right w:val="none" w:sz="0" w:space="0" w:color="auto"/>
      </w:divBdr>
    </w:div>
    <w:div w:id="1053581742">
      <w:bodyDiv w:val="1"/>
      <w:marLeft w:val="0"/>
      <w:marRight w:val="0"/>
      <w:marTop w:val="0"/>
      <w:marBottom w:val="0"/>
      <w:divBdr>
        <w:top w:val="none" w:sz="0" w:space="0" w:color="auto"/>
        <w:left w:val="none" w:sz="0" w:space="0" w:color="auto"/>
        <w:bottom w:val="none" w:sz="0" w:space="0" w:color="auto"/>
        <w:right w:val="none" w:sz="0" w:space="0" w:color="auto"/>
      </w:divBdr>
    </w:div>
    <w:div w:id="1056781762">
      <w:bodyDiv w:val="1"/>
      <w:marLeft w:val="0"/>
      <w:marRight w:val="0"/>
      <w:marTop w:val="0"/>
      <w:marBottom w:val="0"/>
      <w:divBdr>
        <w:top w:val="none" w:sz="0" w:space="0" w:color="auto"/>
        <w:left w:val="none" w:sz="0" w:space="0" w:color="auto"/>
        <w:bottom w:val="none" w:sz="0" w:space="0" w:color="auto"/>
        <w:right w:val="none" w:sz="0" w:space="0" w:color="auto"/>
      </w:divBdr>
    </w:div>
    <w:div w:id="1058867760">
      <w:bodyDiv w:val="1"/>
      <w:marLeft w:val="0"/>
      <w:marRight w:val="0"/>
      <w:marTop w:val="0"/>
      <w:marBottom w:val="0"/>
      <w:divBdr>
        <w:top w:val="none" w:sz="0" w:space="0" w:color="auto"/>
        <w:left w:val="none" w:sz="0" w:space="0" w:color="auto"/>
        <w:bottom w:val="none" w:sz="0" w:space="0" w:color="auto"/>
        <w:right w:val="none" w:sz="0" w:space="0" w:color="auto"/>
      </w:divBdr>
    </w:div>
    <w:div w:id="1062215068">
      <w:bodyDiv w:val="1"/>
      <w:marLeft w:val="0"/>
      <w:marRight w:val="0"/>
      <w:marTop w:val="0"/>
      <w:marBottom w:val="0"/>
      <w:divBdr>
        <w:top w:val="none" w:sz="0" w:space="0" w:color="auto"/>
        <w:left w:val="none" w:sz="0" w:space="0" w:color="auto"/>
        <w:bottom w:val="none" w:sz="0" w:space="0" w:color="auto"/>
        <w:right w:val="none" w:sz="0" w:space="0" w:color="auto"/>
      </w:divBdr>
    </w:div>
    <w:div w:id="1080523450">
      <w:bodyDiv w:val="1"/>
      <w:marLeft w:val="0"/>
      <w:marRight w:val="0"/>
      <w:marTop w:val="0"/>
      <w:marBottom w:val="0"/>
      <w:divBdr>
        <w:top w:val="none" w:sz="0" w:space="0" w:color="auto"/>
        <w:left w:val="none" w:sz="0" w:space="0" w:color="auto"/>
        <w:bottom w:val="none" w:sz="0" w:space="0" w:color="auto"/>
        <w:right w:val="none" w:sz="0" w:space="0" w:color="auto"/>
      </w:divBdr>
    </w:div>
    <w:div w:id="1131090486">
      <w:bodyDiv w:val="1"/>
      <w:marLeft w:val="0"/>
      <w:marRight w:val="0"/>
      <w:marTop w:val="0"/>
      <w:marBottom w:val="0"/>
      <w:divBdr>
        <w:top w:val="none" w:sz="0" w:space="0" w:color="auto"/>
        <w:left w:val="none" w:sz="0" w:space="0" w:color="auto"/>
        <w:bottom w:val="none" w:sz="0" w:space="0" w:color="auto"/>
        <w:right w:val="none" w:sz="0" w:space="0" w:color="auto"/>
      </w:divBdr>
    </w:div>
    <w:div w:id="1148013097">
      <w:bodyDiv w:val="1"/>
      <w:marLeft w:val="0"/>
      <w:marRight w:val="0"/>
      <w:marTop w:val="0"/>
      <w:marBottom w:val="0"/>
      <w:divBdr>
        <w:top w:val="none" w:sz="0" w:space="0" w:color="auto"/>
        <w:left w:val="none" w:sz="0" w:space="0" w:color="auto"/>
        <w:bottom w:val="none" w:sz="0" w:space="0" w:color="auto"/>
        <w:right w:val="none" w:sz="0" w:space="0" w:color="auto"/>
      </w:divBdr>
    </w:div>
    <w:div w:id="1186410345">
      <w:bodyDiv w:val="1"/>
      <w:marLeft w:val="0"/>
      <w:marRight w:val="0"/>
      <w:marTop w:val="0"/>
      <w:marBottom w:val="0"/>
      <w:divBdr>
        <w:top w:val="none" w:sz="0" w:space="0" w:color="auto"/>
        <w:left w:val="none" w:sz="0" w:space="0" w:color="auto"/>
        <w:bottom w:val="none" w:sz="0" w:space="0" w:color="auto"/>
        <w:right w:val="none" w:sz="0" w:space="0" w:color="auto"/>
      </w:divBdr>
    </w:div>
    <w:div w:id="1193223416">
      <w:bodyDiv w:val="1"/>
      <w:marLeft w:val="0"/>
      <w:marRight w:val="0"/>
      <w:marTop w:val="0"/>
      <w:marBottom w:val="0"/>
      <w:divBdr>
        <w:top w:val="none" w:sz="0" w:space="0" w:color="auto"/>
        <w:left w:val="none" w:sz="0" w:space="0" w:color="auto"/>
        <w:bottom w:val="none" w:sz="0" w:space="0" w:color="auto"/>
        <w:right w:val="none" w:sz="0" w:space="0" w:color="auto"/>
      </w:divBdr>
    </w:div>
    <w:div w:id="1215658212">
      <w:bodyDiv w:val="1"/>
      <w:marLeft w:val="0"/>
      <w:marRight w:val="0"/>
      <w:marTop w:val="0"/>
      <w:marBottom w:val="0"/>
      <w:divBdr>
        <w:top w:val="none" w:sz="0" w:space="0" w:color="auto"/>
        <w:left w:val="none" w:sz="0" w:space="0" w:color="auto"/>
        <w:bottom w:val="none" w:sz="0" w:space="0" w:color="auto"/>
        <w:right w:val="none" w:sz="0" w:space="0" w:color="auto"/>
      </w:divBdr>
    </w:div>
    <w:div w:id="1264531306">
      <w:bodyDiv w:val="1"/>
      <w:marLeft w:val="0"/>
      <w:marRight w:val="0"/>
      <w:marTop w:val="0"/>
      <w:marBottom w:val="0"/>
      <w:divBdr>
        <w:top w:val="none" w:sz="0" w:space="0" w:color="auto"/>
        <w:left w:val="none" w:sz="0" w:space="0" w:color="auto"/>
        <w:bottom w:val="none" w:sz="0" w:space="0" w:color="auto"/>
        <w:right w:val="none" w:sz="0" w:space="0" w:color="auto"/>
      </w:divBdr>
    </w:div>
    <w:div w:id="1281182614">
      <w:bodyDiv w:val="1"/>
      <w:marLeft w:val="0"/>
      <w:marRight w:val="0"/>
      <w:marTop w:val="0"/>
      <w:marBottom w:val="0"/>
      <w:divBdr>
        <w:top w:val="none" w:sz="0" w:space="0" w:color="auto"/>
        <w:left w:val="none" w:sz="0" w:space="0" w:color="auto"/>
        <w:bottom w:val="none" w:sz="0" w:space="0" w:color="auto"/>
        <w:right w:val="none" w:sz="0" w:space="0" w:color="auto"/>
      </w:divBdr>
    </w:div>
    <w:div w:id="1300305682">
      <w:bodyDiv w:val="1"/>
      <w:marLeft w:val="0"/>
      <w:marRight w:val="0"/>
      <w:marTop w:val="0"/>
      <w:marBottom w:val="0"/>
      <w:divBdr>
        <w:top w:val="none" w:sz="0" w:space="0" w:color="auto"/>
        <w:left w:val="none" w:sz="0" w:space="0" w:color="auto"/>
        <w:bottom w:val="none" w:sz="0" w:space="0" w:color="auto"/>
        <w:right w:val="none" w:sz="0" w:space="0" w:color="auto"/>
      </w:divBdr>
    </w:div>
    <w:div w:id="1324511104">
      <w:bodyDiv w:val="1"/>
      <w:marLeft w:val="0"/>
      <w:marRight w:val="0"/>
      <w:marTop w:val="0"/>
      <w:marBottom w:val="0"/>
      <w:divBdr>
        <w:top w:val="none" w:sz="0" w:space="0" w:color="auto"/>
        <w:left w:val="none" w:sz="0" w:space="0" w:color="auto"/>
        <w:bottom w:val="none" w:sz="0" w:space="0" w:color="auto"/>
        <w:right w:val="none" w:sz="0" w:space="0" w:color="auto"/>
      </w:divBdr>
    </w:div>
    <w:div w:id="1354067479">
      <w:bodyDiv w:val="1"/>
      <w:marLeft w:val="0"/>
      <w:marRight w:val="0"/>
      <w:marTop w:val="0"/>
      <w:marBottom w:val="0"/>
      <w:divBdr>
        <w:top w:val="none" w:sz="0" w:space="0" w:color="auto"/>
        <w:left w:val="none" w:sz="0" w:space="0" w:color="auto"/>
        <w:bottom w:val="none" w:sz="0" w:space="0" w:color="auto"/>
        <w:right w:val="none" w:sz="0" w:space="0" w:color="auto"/>
      </w:divBdr>
    </w:div>
    <w:div w:id="1358853513">
      <w:bodyDiv w:val="1"/>
      <w:marLeft w:val="0"/>
      <w:marRight w:val="0"/>
      <w:marTop w:val="0"/>
      <w:marBottom w:val="0"/>
      <w:divBdr>
        <w:top w:val="none" w:sz="0" w:space="0" w:color="auto"/>
        <w:left w:val="none" w:sz="0" w:space="0" w:color="auto"/>
        <w:bottom w:val="none" w:sz="0" w:space="0" w:color="auto"/>
        <w:right w:val="none" w:sz="0" w:space="0" w:color="auto"/>
      </w:divBdr>
    </w:div>
    <w:div w:id="1399673362">
      <w:bodyDiv w:val="1"/>
      <w:marLeft w:val="0"/>
      <w:marRight w:val="0"/>
      <w:marTop w:val="0"/>
      <w:marBottom w:val="0"/>
      <w:divBdr>
        <w:top w:val="none" w:sz="0" w:space="0" w:color="auto"/>
        <w:left w:val="none" w:sz="0" w:space="0" w:color="auto"/>
        <w:bottom w:val="none" w:sz="0" w:space="0" w:color="auto"/>
        <w:right w:val="none" w:sz="0" w:space="0" w:color="auto"/>
      </w:divBdr>
    </w:div>
    <w:div w:id="1435131798">
      <w:bodyDiv w:val="1"/>
      <w:marLeft w:val="0"/>
      <w:marRight w:val="0"/>
      <w:marTop w:val="0"/>
      <w:marBottom w:val="0"/>
      <w:divBdr>
        <w:top w:val="none" w:sz="0" w:space="0" w:color="auto"/>
        <w:left w:val="none" w:sz="0" w:space="0" w:color="auto"/>
        <w:bottom w:val="none" w:sz="0" w:space="0" w:color="auto"/>
        <w:right w:val="none" w:sz="0" w:space="0" w:color="auto"/>
      </w:divBdr>
    </w:div>
    <w:div w:id="1457213786">
      <w:bodyDiv w:val="1"/>
      <w:marLeft w:val="0"/>
      <w:marRight w:val="0"/>
      <w:marTop w:val="0"/>
      <w:marBottom w:val="0"/>
      <w:divBdr>
        <w:top w:val="none" w:sz="0" w:space="0" w:color="auto"/>
        <w:left w:val="none" w:sz="0" w:space="0" w:color="auto"/>
        <w:bottom w:val="none" w:sz="0" w:space="0" w:color="auto"/>
        <w:right w:val="none" w:sz="0" w:space="0" w:color="auto"/>
      </w:divBdr>
    </w:div>
    <w:div w:id="1468087141">
      <w:bodyDiv w:val="1"/>
      <w:marLeft w:val="0"/>
      <w:marRight w:val="0"/>
      <w:marTop w:val="0"/>
      <w:marBottom w:val="0"/>
      <w:divBdr>
        <w:top w:val="none" w:sz="0" w:space="0" w:color="auto"/>
        <w:left w:val="none" w:sz="0" w:space="0" w:color="auto"/>
        <w:bottom w:val="none" w:sz="0" w:space="0" w:color="auto"/>
        <w:right w:val="none" w:sz="0" w:space="0" w:color="auto"/>
      </w:divBdr>
    </w:div>
    <w:div w:id="1479304740">
      <w:bodyDiv w:val="1"/>
      <w:marLeft w:val="0"/>
      <w:marRight w:val="0"/>
      <w:marTop w:val="0"/>
      <w:marBottom w:val="0"/>
      <w:divBdr>
        <w:top w:val="none" w:sz="0" w:space="0" w:color="auto"/>
        <w:left w:val="none" w:sz="0" w:space="0" w:color="auto"/>
        <w:bottom w:val="none" w:sz="0" w:space="0" w:color="auto"/>
        <w:right w:val="none" w:sz="0" w:space="0" w:color="auto"/>
      </w:divBdr>
    </w:div>
    <w:div w:id="1492410907">
      <w:bodyDiv w:val="1"/>
      <w:marLeft w:val="0"/>
      <w:marRight w:val="0"/>
      <w:marTop w:val="0"/>
      <w:marBottom w:val="0"/>
      <w:divBdr>
        <w:top w:val="none" w:sz="0" w:space="0" w:color="auto"/>
        <w:left w:val="none" w:sz="0" w:space="0" w:color="auto"/>
        <w:bottom w:val="none" w:sz="0" w:space="0" w:color="auto"/>
        <w:right w:val="none" w:sz="0" w:space="0" w:color="auto"/>
      </w:divBdr>
      <w:divsChild>
        <w:div w:id="216627521">
          <w:marLeft w:val="30"/>
          <w:marRight w:val="0"/>
          <w:marTop w:val="0"/>
          <w:marBottom w:val="0"/>
          <w:divBdr>
            <w:top w:val="none" w:sz="0" w:space="0" w:color="auto"/>
            <w:left w:val="none" w:sz="0" w:space="0" w:color="auto"/>
            <w:bottom w:val="none" w:sz="0" w:space="0" w:color="auto"/>
            <w:right w:val="none" w:sz="0" w:space="0" w:color="auto"/>
          </w:divBdr>
        </w:div>
      </w:divsChild>
    </w:div>
    <w:div w:id="1500347006">
      <w:bodyDiv w:val="1"/>
      <w:marLeft w:val="0"/>
      <w:marRight w:val="0"/>
      <w:marTop w:val="0"/>
      <w:marBottom w:val="0"/>
      <w:divBdr>
        <w:top w:val="none" w:sz="0" w:space="0" w:color="auto"/>
        <w:left w:val="none" w:sz="0" w:space="0" w:color="auto"/>
        <w:bottom w:val="none" w:sz="0" w:space="0" w:color="auto"/>
        <w:right w:val="none" w:sz="0" w:space="0" w:color="auto"/>
      </w:divBdr>
    </w:div>
    <w:div w:id="1501122851">
      <w:bodyDiv w:val="1"/>
      <w:marLeft w:val="0"/>
      <w:marRight w:val="0"/>
      <w:marTop w:val="0"/>
      <w:marBottom w:val="0"/>
      <w:divBdr>
        <w:top w:val="none" w:sz="0" w:space="0" w:color="auto"/>
        <w:left w:val="none" w:sz="0" w:space="0" w:color="auto"/>
        <w:bottom w:val="none" w:sz="0" w:space="0" w:color="auto"/>
        <w:right w:val="none" w:sz="0" w:space="0" w:color="auto"/>
      </w:divBdr>
    </w:div>
    <w:div w:id="1517967033">
      <w:bodyDiv w:val="1"/>
      <w:marLeft w:val="0"/>
      <w:marRight w:val="0"/>
      <w:marTop w:val="0"/>
      <w:marBottom w:val="0"/>
      <w:divBdr>
        <w:top w:val="none" w:sz="0" w:space="0" w:color="auto"/>
        <w:left w:val="none" w:sz="0" w:space="0" w:color="auto"/>
        <w:bottom w:val="none" w:sz="0" w:space="0" w:color="auto"/>
        <w:right w:val="none" w:sz="0" w:space="0" w:color="auto"/>
      </w:divBdr>
    </w:div>
    <w:div w:id="1532306736">
      <w:bodyDiv w:val="1"/>
      <w:marLeft w:val="0"/>
      <w:marRight w:val="0"/>
      <w:marTop w:val="0"/>
      <w:marBottom w:val="0"/>
      <w:divBdr>
        <w:top w:val="none" w:sz="0" w:space="0" w:color="auto"/>
        <w:left w:val="none" w:sz="0" w:space="0" w:color="auto"/>
        <w:bottom w:val="none" w:sz="0" w:space="0" w:color="auto"/>
        <w:right w:val="none" w:sz="0" w:space="0" w:color="auto"/>
      </w:divBdr>
    </w:div>
    <w:div w:id="1542129499">
      <w:bodyDiv w:val="1"/>
      <w:marLeft w:val="0"/>
      <w:marRight w:val="0"/>
      <w:marTop w:val="0"/>
      <w:marBottom w:val="0"/>
      <w:divBdr>
        <w:top w:val="none" w:sz="0" w:space="0" w:color="auto"/>
        <w:left w:val="none" w:sz="0" w:space="0" w:color="auto"/>
        <w:bottom w:val="none" w:sz="0" w:space="0" w:color="auto"/>
        <w:right w:val="none" w:sz="0" w:space="0" w:color="auto"/>
      </w:divBdr>
    </w:div>
    <w:div w:id="1554388813">
      <w:bodyDiv w:val="1"/>
      <w:marLeft w:val="0"/>
      <w:marRight w:val="0"/>
      <w:marTop w:val="0"/>
      <w:marBottom w:val="0"/>
      <w:divBdr>
        <w:top w:val="none" w:sz="0" w:space="0" w:color="auto"/>
        <w:left w:val="none" w:sz="0" w:space="0" w:color="auto"/>
        <w:bottom w:val="none" w:sz="0" w:space="0" w:color="auto"/>
        <w:right w:val="none" w:sz="0" w:space="0" w:color="auto"/>
      </w:divBdr>
    </w:div>
    <w:div w:id="1585456004">
      <w:bodyDiv w:val="1"/>
      <w:marLeft w:val="0"/>
      <w:marRight w:val="0"/>
      <w:marTop w:val="0"/>
      <w:marBottom w:val="0"/>
      <w:divBdr>
        <w:top w:val="none" w:sz="0" w:space="0" w:color="auto"/>
        <w:left w:val="none" w:sz="0" w:space="0" w:color="auto"/>
        <w:bottom w:val="none" w:sz="0" w:space="0" w:color="auto"/>
        <w:right w:val="none" w:sz="0" w:space="0" w:color="auto"/>
      </w:divBdr>
    </w:div>
    <w:div w:id="1594975795">
      <w:bodyDiv w:val="1"/>
      <w:marLeft w:val="0"/>
      <w:marRight w:val="0"/>
      <w:marTop w:val="0"/>
      <w:marBottom w:val="0"/>
      <w:divBdr>
        <w:top w:val="none" w:sz="0" w:space="0" w:color="auto"/>
        <w:left w:val="none" w:sz="0" w:space="0" w:color="auto"/>
        <w:bottom w:val="none" w:sz="0" w:space="0" w:color="auto"/>
        <w:right w:val="none" w:sz="0" w:space="0" w:color="auto"/>
      </w:divBdr>
    </w:div>
    <w:div w:id="1595360144">
      <w:bodyDiv w:val="1"/>
      <w:marLeft w:val="0"/>
      <w:marRight w:val="0"/>
      <w:marTop w:val="0"/>
      <w:marBottom w:val="0"/>
      <w:divBdr>
        <w:top w:val="none" w:sz="0" w:space="0" w:color="auto"/>
        <w:left w:val="none" w:sz="0" w:space="0" w:color="auto"/>
        <w:bottom w:val="none" w:sz="0" w:space="0" w:color="auto"/>
        <w:right w:val="none" w:sz="0" w:space="0" w:color="auto"/>
      </w:divBdr>
    </w:div>
    <w:div w:id="1597328009">
      <w:bodyDiv w:val="1"/>
      <w:marLeft w:val="0"/>
      <w:marRight w:val="0"/>
      <w:marTop w:val="0"/>
      <w:marBottom w:val="0"/>
      <w:divBdr>
        <w:top w:val="none" w:sz="0" w:space="0" w:color="auto"/>
        <w:left w:val="none" w:sz="0" w:space="0" w:color="auto"/>
        <w:bottom w:val="none" w:sz="0" w:space="0" w:color="auto"/>
        <w:right w:val="none" w:sz="0" w:space="0" w:color="auto"/>
      </w:divBdr>
    </w:div>
    <w:div w:id="1608275869">
      <w:bodyDiv w:val="1"/>
      <w:marLeft w:val="0"/>
      <w:marRight w:val="0"/>
      <w:marTop w:val="0"/>
      <w:marBottom w:val="0"/>
      <w:divBdr>
        <w:top w:val="none" w:sz="0" w:space="0" w:color="auto"/>
        <w:left w:val="none" w:sz="0" w:space="0" w:color="auto"/>
        <w:bottom w:val="none" w:sz="0" w:space="0" w:color="auto"/>
        <w:right w:val="none" w:sz="0" w:space="0" w:color="auto"/>
      </w:divBdr>
    </w:div>
    <w:div w:id="1618176976">
      <w:bodyDiv w:val="1"/>
      <w:marLeft w:val="0"/>
      <w:marRight w:val="0"/>
      <w:marTop w:val="0"/>
      <w:marBottom w:val="0"/>
      <w:divBdr>
        <w:top w:val="none" w:sz="0" w:space="0" w:color="auto"/>
        <w:left w:val="none" w:sz="0" w:space="0" w:color="auto"/>
        <w:bottom w:val="none" w:sz="0" w:space="0" w:color="auto"/>
        <w:right w:val="none" w:sz="0" w:space="0" w:color="auto"/>
      </w:divBdr>
    </w:div>
    <w:div w:id="1626472471">
      <w:bodyDiv w:val="1"/>
      <w:marLeft w:val="0"/>
      <w:marRight w:val="0"/>
      <w:marTop w:val="0"/>
      <w:marBottom w:val="0"/>
      <w:divBdr>
        <w:top w:val="none" w:sz="0" w:space="0" w:color="auto"/>
        <w:left w:val="none" w:sz="0" w:space="0" w:color="auto"/>
        <w:bottom w:val="none" w:sz="0" w:space="0" w:color="auto"/>
        <w:right w:val="none" w:sz="0" w:space="0" w:color="auto"/>
      </w:divBdr>
    </w:div>
    <w:div w:id="1630748322">
      <w:bodyDiv w:val="1"/>
      <w:marLeft w:val="0"/>
      <w:marRight w:val="0"/>
      <w:marTop w:val="0"/>
      <w:marBottom w:val="0"/>
      <w:divBdr>
        <w:top w:val="none" w:sz="0" w:space="0" w:color="auto"/>
        <w:left w:val="none" w:sz="0" w:space="0" w:color="auto"/>
        <w:bottom w:val="none" w:sz="0" w:space="0" w:color="auto"/>
        <w:right w:val="none" w:sz="0" w:space="0" w:color="auto"/>
      </w:divBdr>
    </w:div>
    <w:div w:id="1662268727">
      <w:bodyDiv w:val="1"/>
      <w:marLeft w:val="0"/>
      <w:marRight w:val="0"/>
      <w:marTop w:val="0"/>
      <w:marBottom w:val="0"/>
      <w:divBdr>
        <w:top w:val="none" w:sz="0" w:space="0" w:color="auto"/>
        <w:left w:val="none" w:sz="0" w:space="0" w:color="auto"/>
        <w:bottom w:val="none" w:sz="0" w:space="0" w:color="auto"/>
        <w:right w:val="none" w:sz="0" w:space="0" w:color="auto"/>
      </w:divBdr>
    </w:div>
    <w:div w:id="1715421381">
      <w:bodyDiv w:val="1"/>
      <w:marLeft w:val="0"/>
      <w:marRight w:val="0"/>
      <w:marTop w:val="0"/>
      <w:marBottom w:val="0"/>
      <w:divBdr>
        <w:top w:val="none" w:sz="0" w:space="0" w:color="auto"/>
        <w:left w:val="none" w:sz="0" w:space="0" w:color="auto"/>
        <w:bottom w:val="none" w:sz="0" w:space="0" w:color="auto"/>
        <w:right w:val="none" w:sz="0" w:space="0" w:color="auto"/>
      </w:divBdr>
    </w:div>
    <w:div w:id="1730498540">
      <w:bodyDiv w:val="1"/>
      <w:marLeft w:val="0"/>
      <w:marRight w:val="0"/>
      <w:marTop w:val="0"/>
      <w:marBottom w:val="0"/>
      <w:divBdr>
        <w:top w:val="none" w:sz="0" w:space="0" w:color="auto"/>
        <w:left w:val="none" w:sz="0" w:space="0" w:color="auto"/>
        <w:bottom w:val="none" w:sz="0" w:space="0" w:color="auto"/>
        <w:right w:val="none" w:sz="0" w:space="0" w:color="auto"/>
      </w:divBdr>
    </w:div>
    <w:div w:id="1736925733">
      <w:bodyDiv w:val="1"/>
      <w:marLeft w:val="0"/>
      <w:marRight w:val="0"/>
      <w:marTop w:val="0"/>
      <w:marBottom w:val="0"/>
      <w:divBdr>
        <w:top w:val="none" w:sz="0" w:space="0" w:color="auto"/>
        <w:left w:val="none" w:sz="0" w:space="0" w:color="auto"/>
        <w:bottom w:val="none" w:sz="0" w:space="0" w:color="auto"/>
        <w:right w:val="none" w:sz="0" w:space="0" w:color="auto"/>
      </w:divBdr>
    </w:div>
    <w:div w:id="1754542647">
      <w:bodyDiv w:val="1"/>
      <w:marLeft w:val="0"/>
      <w:marRight w:val="0"/>
      <w:marTop w:val="0"/>
      <w:marBottom w:val="0"/>
      <w:divBdr>
        <w:top w:val="none" w:sz="0" w:space="0" w:color="auto"/>
        <w:left w:val="none" w:sz="0" w:space="0" w:color="auto"/>
        <w:bottom w:val="none" w:sz="0" w:space="0" w:color="auto"/>
        <w:right w:val="none" w:sz="0" w:space="0" w:color="auto"/>
      </w:divBdr>
    </w:div>
    <w:div w:id="1755978506">
      <w:bodyDiv w:val="1"/>
      <w:marLeft w:val="0"/>
      <w:marRight w:val="0"/>
      <w:marTop w:val="0"/>
      <w:marBottom w:val="0"/>
      <w:divBdr>
        <w:top w:val="none" w:sz="0" w:space="0" w:color="auto"/>
        <w:left w:val="none" w:sz="0" w:space="0" w:color="auto"/>
        <w:bottom w:val="none" w:sz="0" w:space="0" w:color="auto"/>
        <w:right w:val="none" w:sz="0" w:space="0" w:color="auto"/>
      </w:divBdr>
    </w:div>
    <w:div w:id="1760055593">
      <w:bodyDiv w:val="1"/>
      <w:marLeft w:val="0"/>
      <w:marRight w:val="0"/>
      <w:marTop w:val="0"/>
      <w:marBottom w:val="0"/>
      <w:divBdr>
        <w:top w:val="none" w:sz="0" w:space="0" w:color="auto"/>
        <w:left w:val="none" w:sz="0" w:space="0" w:color="auto"/>
        <w:bottom w:val="none" w:sz="0" w:space="0" w:color="auto"/>
        <w:right w:val="none" w:sz="0" w:space="0" w:color="auto"/>
      </w:divBdr>
    </w:div>
    <w:div w:id="1785271358">
      <w:bodyDiv w:val="1"/>
      <w:marLeft w:val="0"/>
      <w:marRight w:val="0"/>
      <w:marTop w:val="0"/>
      <w:marBottom w:val="0"/>
      <w:divBdr>
        <w:top w:val="none" w:sz="0" w:space="0" w:color="auto"/>
        <w:left w:val="none" w:sz="0" w:space="0" w:color="auto"/>
        <w:bottom w:val="none" w:sz="0" w:space="0" w:color="auto"/>
        <w:right w:val="none" w:sz="0" w:space="0" w:color="auto"/>
      </w:divBdr>
    </w:div>
    <w:div w:id="1786457580">
      <w:bodyDiv w:val="1"/>
      <w:marLeft w:val="0"/>
      <w:marRight w:val="0"/>
      <w:marTop w:val="0"/>
      <w:marBottom w:val="0"/>
      <w:divBdr>
        <w:top w:val="none" w:sz="0" w:space="0" w:color="auto"/>
        <w:left w:val="none" w:sz="0" w:space="0" w:color="auto"/>
        <w:bottom w:val="none" w:sz="0" w:space="0" w:color="auto"/>
        <w:right w:val="none" w:sz="0" w:space="0" w:color="auto"/>
      </w:divBdr>
    </w:div>
    <w:div w:id="1808932950">
      <w:bodyDiv w:val="1"/>
      <w:marLeft w:val="0"/>
      <w:marRight w:val="0"/>
      <w:marTop w:val="0"/>
      <w:marBottom w:val="0"/>
      <w:divBdr>
        <w:top w:val="none" w:sz="0" w:space="0" w:color="auto"/>
        <w:left w:val="none" w:sz="0" w:space="0" w:color="auto"/>
        <w:bottom w:val="none" w:sz="0" w:space="0" w:color="auto"/>
        <w:right w:val="none" w:sz="0" w:space="0" w:color="auto"/>
      </w:divBdr>
    </w:div>
    <w:div w:id="1823234312">
      <w:bodyDiv w:val="1"/>
      <w:marLeft w:val="0"/>
      <w:marRight w:val="0"/>
      <w:marTop w:val="0"/>
      <w:marBottom w:val="0"/>
      <w:divBdr>
        <w:top w:val="none" w:sz="0" w:space="0" w:color="auto"/>
        <w:left w:val="none" w:sz="0" w:space="0" w:color="auto"/>
        <w:bottom w:val="none" w:sz="0" w:space="0" w:color="auto"/>
        <w:right w:val="none" w:sz="0" w:space="0" w:color="auto"/>
      </w:divBdr>
    </w:div>
    <w:div w:id="1826317463">
      <w:bodyDiv w:val="1"/>
      <w:marLeft w:val="0"/>
      <w:marRight w:val="0"/>
      <w:marTop w:val="0"/>
      <w:marBottom w:val="0"/>
      <w:divBdr>
        <w:top w:val="none" w:sz="0" w:space="0" w:color="auto"/>
        <w:left w:val="none" w:sz="0" w:space="0" w:color="auto"/>
        <w:bottom w:val="none" w:sz="0" w:space="0" w:color="auto"/>
        <w:right w:val="none" w:sz="0" w:space="0" w:color="auto"/>
      </w:divBdr>
    </w:div>
    <w:div w:id="1829516769">
      <w:bodyDiv w:val="1"/>
      <w:marLeft w:val="0"/>
      <w:marRight w:val="0"/>
      <w:marTop w:val="0"/>
      <w:marBottom w:val="0"/>
      <w:divBdr>
        <w:top w:val="none" w:sz="0" w:space="0" w:color="auto"/>
        <w:left w:val="none" w:sz="0" w:space="0" w:color="auto"/>
        <w:bottom w:val="none" w:sz="0" w:space="0" w:color="auto"/>
        <w:right w:val="none" w:sz="0" w:space="0" w:color="auto"/>
      </w:divBdr>
    </w:div>
    <w:div w:id="1838500700">
      <w:bodyDiv w:val="1"/>
      <w:marLeft w:val="0"/>
      <w:marRight w:val="0"/>
      <w:marTop w:val="0"/>
      <w:marBottom w:val="0"/>
      <w:divBdr>
        <w:top w:val="none" w:sz="0" w:space="0" w:color="auto"/>
        <w:left w:val="none" w:sz="0" w:space="0" w:color="auto"/>
        <w:bottom w:val="none" w:sz="0" w:space="0" w:color="auto"/>
        <w:right w:val="none" w:sz="0" w:space="0" w:color="auto"/>
      </w:divBdr>
    </w:div>
    <w:div w:id="1860313480">
      <w:bodyDiv w:val="1"/>
      <w:marLeft w:val="0"/>
      <w:marRight w:val="0"/>
      <w:marTop w:val="0"/>
      <w:marBottom w:val="0"/>
      <w:divBdr>
        <w:top w:val="none" w:sz="0" w:space="0" w:color="auto"/>
        <w:left w:val="none" w:sz="0" w:space="0" w:color="auto"/>
        <w:bottom w:val="none" w:sz="0" w:space="0" w:color="auto"/>
        <w:right w:val="none" w:sz="0" w:space="0" w:color="auto"/>
      </w:divBdr>
    </w:div>
    <w:div w:id="1871718210">
      <w:bodyDiv w:val="1"/>
      <w:marLeft w:val="0"/>
      <w:marRight w:val="0"/>
      <w:marTop w:val="0"/>
      <w:marBottom w:val="0"/>
      <w:divBdr>
        <w:top w:val="none" w:sz="0" w:space="0" w:color="auto"/>
        <w:left w:val="none" w:sz="0" w:space="0" w:color="auto"/>
        <w:bottom w:val="none" w:sz="0" w:space="0" w:color="auto"/>
        <w:right w:val="none" w:sz="0" w:space="0" w:color="auto"/>
      </w:divBdr>
    </w:div>
    <w:div w:id="1930843124">
      <w:bodyDiv w:val="1"/>
      <w:marLeft w:val="0"/>
      <w:marRight w:val="0"/>
      <w:marTop w:val="0"/>
      <w:marBottom w:val="0"/>
      <w:divBdr>
        <w:top w:val="none" w:sz="0" w:space="0" w:color="auto"/>
        <w:left w:val="none" w:sz="0" w:space="0" w:color="auto"/>
        <w:bottom w:val="none" w:sz="0" w:space="0" w:color="auto"/>
        <w:right w:val="none" w:sz="0" w:space="0" w:color="auto"/>
      </w:divBdr>
    </w:div>
    <w:div w:id="1964921571">
      <w:bodyDiv w:val="1"/>
      <w:marLeft w:val="0"/>
      <w:marRight w:val="0"/>
      <w:marTop w:val="0"/>
      <w:marBottom w:val="0"/>
      <w:divBdr>
        <w:top w:val="none" w:sz="0" w:space="0" w:color="auto"/>
        <w:left w:val="none" w:sz="0" w:space="0" w:color="auto"/>
        <w:bottom w:val="none" w:sz="0" w:space="0" w:color="auto"/>
        <w:right w:val="none" w:sz="0" w:space="0" w:color="auto"/>
      </w:divBdr>
    </w:div>
    <w:div w:id="2004888934">
      <w:bodyDiv w:val="1"/>
      <w:marLeft w:val="0"/>
      <w:marRight w:val="0"/>
      <w:marTop w:val="0"/>
      <w:marBottom w:val="0"/>
      <w:divBdr>
        <w:top w:val="none" w:sz="0" w:space="0" w:color="auto"/>
        <w:left w:val="none" w:sz="0" w:space="0" w:color="auto"/>
        <w:bottom w:val="none" w:sz="0" w:space="0" w:color="auto"/>
        <w:right w:val="none" w:sz="0" w:space="0" w:color="auto"/>
      </w:divBdr>
    </w:div>
    <w:div w:id="2031636037">
      <w:bodyDiv w:val="1"/>
      <w:marLeft w:val="0"/>
      <w:marRight w:val="0"/>
      <w:marTop w:val="0"/>
      <w:marBottom w:val="0"/>
      <w:divBdr>
        <w:top w:val="none" w:sz="0" w:space="0" w:color="auto"/>
        <w:left w:val="none" w:sz="0" w:space="0" w:color="auto"/>
        <w:bottom w:val="none" w:sz="0" w:space="0" w:color="auto"/>
        <w:right w:val="none" w:sz="0" w:space="0" w:color="auto"/>
      </w:divBdr>
    </w:div>
    <w:div w:id="2039894014">
      <w:bodyDiv w:val="1"/>
      <w:marLeft w:val="0"/>
      <w:marRight w:val="0"/>
      <w:marTop w:val="0"/>
      <w:marBottom w:val="0"/>
      <w:divBdr>
        <w:top w:val="none" w:sz="0" w:space="0" w:color="auto"/>
        <w:left w:val="none" w:sz="0" w:space="0" w:color="auto"/>
        <w:bottom w:val="none" w:sz="0" w:space="0" w:color="auto"/>
        <w:right w:val="none" w:sz="0" w:space="0" w:color="auto"/>
      </w:divBdr>
    </w:div>
    <w:div w:id="2040625585">
      <w:bodyDiv w:val="1"/>
      <w:marLeft w:val="0"/>
      <w:marRight w:val="0"/>
      <w:marTop w:val="0"/>
      <w:marBottom w:val="0"/>
      <w:divBdr>
        <w:top w:val="none" w:sz="0" w:space="0" w:color="auto"/>
        <w:left w:val="none" w:sz="0" w:space="0" w:color="auto"/>
        <w:bottom w:val="none" w:sz="0" w:space="0" w:color="auto"/>
        <w:right w:val="none" w:sz="0" w:space="0" w:color="auto"/>
      </w:divBdr>
    </w:div>
    <w:div w:id="2040810708">
      <w:bodyDiv w:val="1"/>
      <w:marLeft w:val="0"/>
      <w:marRight w:val="0"/>
      <w:marTop w:val="0"/>
      <w:marBottom w:val="0"/>
      <w:divBdr>
        <w:top w:val="none" w:sz="0" w:space="0" w:color="auto"/>
        <w:left w:val="none" w:sz="0" w:space="0" w:color="auto"/>
        <w:bottom w:val="none" w:sz="0" w:space="0" w:color="auto"/>
        <w:right w:val="none" w:sz="0" w:space="0" w:color="auto"/>
      </w:divBdr>
    </w:div>
    <w:div w:id="2069454114">
      <w:bodyDiv w:val="1"/>
      <w:marLeft w:val="0"/>
      <w:marRight w:val="0"/>
      <w:marTop w:val="0"/>
      <w:marBottom w:val="0"/>
      <w:divBdr>
        <w:top w:val="none" w:sz="0" w:space="0" w:color="auto"/>
        <w:left w:val="none" w:sz="0" w:space="0" w:color="auto"/>
        <w:bottom w:val="none" w:sz="0" w:space="0" w:color="auto"/>
        <w:right w:val="none" w:sz="0" w:space="0" w:color="auto"/>
      </w:divBdr>
    </w:div>
    <w:div w:id="2090422360">
      <w:bodyDiv w:val="1"/>
      <w:marLeft w:val="0"/>
      <w:marRight w:val="0"/>
      <w:marTop w:val="0"/>
      <w:marBottom w:val="0"/>
      <w:divBdr>
        <w:top w:val="none" w:sz="0" w:space="0" w:color="auto"/>
        <w:left w:val="none" w:sz="0" w:space="0" w:color="auto"/>
        <w:bottom w:val="none" w:sz="0" w:space="0" w:color="auto"/>
        <w:right w:val="none" w:sz="0" w:space="0" w:color="auto"/>
      </w:divBdr>
    </w:div>
    <w:div w:id="2115857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A3372-95F1-4061-9DFE-6825ADAA7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32</Pages>
  <Words>4154</Words>
  <Characters>23682</Characters>
  <Application>Microsoft Office Word</Application>
  <DocSecurity>0</DocSecurity>
  <Lines>197</Lines>
  <Paragraphs>55</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27781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libstaff</dc:creator>
  <cp:keywords/>
  <dc:description/>
  <cp:lastModifiedBy>flook11223344@gmail.com</cp:lastModifiedBy>
  <cp:revision>6</cp:revision>
  <cp:lastPrinted>2023-07-14T08:48:00Z</cp:lastPrinted>
  <dcterms:created xsi:type="dcterms:W3CDTF">2025-05-20T19:38:00Z</dcterms:created>
  <dcterms:modified xsi:type="dcterms:W3CDTF">2025-05-21T19:48:00Z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1e84b03a467bd4792591a35059145fec97e041da84d6783f48962d6647dcf762</vt:lpwstr>
  </property>
</Properties>
</file>